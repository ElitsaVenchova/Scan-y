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commentsExtended+xml" PartName="/word/commentsExtended.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sz w:val="40"/>
          <w:szCs w:val="40"/>
        </w:rPr>
      </w:pPr>
      <w:r w:rsidDel="00000000" w:rsidR="00000000" w:rsidRPr="00000000">
        <w:rPr>
          <w:sz w:val="40"/>
          <w:szCs w:val="40"/>
          <w:rtl w:val="0"/>
        </w:rPr>
        <w:t xml:space="preserve">TOF Камери – Принципи, Методи и Приложения</w:t>
      </w:r>
    </w:p>
    <w:p w:rsidR="00000000" w:rsidDel="00000000" w:rsidP="00000000" w:rsidRDefault="00000000" w:rsidRPr="00000000" w14:paraId="00000002">
      <w:pPr>
        <w:pStyle w:val="Subtitle"/>
        <w:rPr>
          <w:rFonts w:ascii="Calibri" w:cs="Calibri" w:eastAsia="Calibri" w:hAnsi="Calibri"/>
          <w:b w:val="1"/>
          <w:i w:val="0"/>
          <w:color w:val="000000"/>
          <w:sz w:val="22"/>
          <w:szCs w:val="22"/>
        </w:rPr>
      </w:pPr>
      <w:bookmarkStart w:colFirst="0" w:colLast="0" w:name="_heading=h.ys3k8778ycac" w:id="0"/>
      <w:bookmarkEnd w:id="0"/>
      <w:r w:rsidDel="00000000" w:rsidR="00000000" w:rsidRPr="00000000">
        <w:rPr>
          <w:rFonts w:ascii="Calibri" w:cs="Calibri" w:eastAsia="Calibri" w:hAnsi="Calibri"/>
          <w:b w:val="1"/>
          <w:i w:val="0"/>
          <w:color w:val="000000"/>
          <w:sz w:val="22"/>
          <w:szCs w:val="22"/>
          <w:rtl w:val="0"/>
        </w:rPr>
        <w:t xml:space="preserve">Бележки в </w:t>
      </w:r>
      <w:hyperlink r:id="rId9">
        <w:r w:rsidDel="00000000" w:rsidR="00000000" w:rsidRPr="00000000">
          <w:rPr>
            <w:rFonts w:ascii="Calibri" w:cs="Calibri" w:eastAsia="Calibri" w:hAnsi="Calibri"/>
            <w:b w:val="1"/>
            <w:i w:val="0"/>
            <w:color w:val="1155cc"/>
            <w:sz w:val="22"/>
            <w:szCs w:val="22"/>
            <w:u w:val="single"/>
            <w:rtl w:val="0"/>
          </w:rPr>
          <w:t xml:space="preserve">Work-Notes</w:t>
        </w:r>
      </w:hyperlink>
      <w:r w:rsidDel="00000000" w:rsidR="00000000" w:rsidRPr="00000000">
        <w:rPr>
          <w:rtl w:val="0"/>
        </w:rPr>
      </w:r>
    </w:p>
    <w:p w:rsidR="00000000" w:rsidDel="00000000" w:rsidP="00000000" w:rsidRDefault="00000000" w:rsidRPr="00000000" w14:paraId="00000003">
      <w:pPr>
        <w:pStyle w:val="Subtitle"/>
        <w:numPr>
          <w:ilvl w:val="0"/>
          <w:numId w:val="3"/>
        </w:numPr>
        <w:ind w:left="360"/>
        <w:jc w:val="both"/>
        <w:rPr>
          <w:b w:val="1"/>
        </w:rPr>
      </w:pPr>
      <w:bookmarkStart w:colFirst="0" w:colLast="0" w:name="_heading=h.k0ujmfkwxwtu" w:id="1"/>
      <w:bookmarkEnd w:id="1"/>
      <w:r w:rsidDel="00000000" w:rsidR="00000000" w:rsidRPr="00000000">
        <w:rPr>
          <w:rtl w:val="0"/>
        </w:rPr>
        <w:t xml:space="preserve">Глава 1 – Характеризиране на ToF данните</w:t>
      </w:r>
    </w:p>
    <w:p w:rsidR="00000000" w:rsidDel="00000000" w:rsidP="00000000" w:rsidRDefault="00000000" w:rsidRPr="00000000" w14:paraId="00000004">
      <w:pPr>
        <w:jc w:val="both"/>
        <w:rPr/>
      </w:pPr>
      <w:r w:rsidDel="00000000" w:rsidR="00000000" w:rsidRPr="00000000">
        <w:rPr>
          <w:rtl w:val="0"/>
        </w:rPr>
        <w:t xml:space="preserve">Абстракт – Тази глава въвежда в принципите и трудностите при ToF измерванията в дълбочина. Изображенията в дълбочина(depth image), които са направени с ToF камера, има характерни проблеми, които се делят на две категории.  Първо има систематични грешки като шум(</w:t>
      </w:r>
      <w:r w:rsidDel="00000000" w:rsidR="00000000" w:rsidRPr="00000000">
        <w:rPr>
          <w:b w:val="1"/>
          <w:rtl w:val="0"/>
        </w:rPr>
        <w:t xml:space="preserve">noise</w:t>
      </w:r>
      <w:r w:rsidDel="00000000" w:rsidR="00000000" w:rsidRPr="00000000">
        <w:rPr>
          <w:rtl w:val="0"/>
        </w:rPr>
        <w:t xml:space="preserve">) и двусмисленост(</w:t>
      </w:r>
      <w:r w:rsidDel="00000000" w:rsidR="00000000" w:rsidRPr="00000000">
        <w:rPr>
          <w:b w:val="1"/>
          <w:rtl w:val="0"/>
        </w:rPr>
        <w:t xml:space="preserve">ambiguity</w:t>
      </w:r>
      <w:r w:rsidDel="00000000" w:rsidR="00000000" w:rsidRPr="00000000">
        <w:rPr>
          <w:rtl w:val="0"/>
        </w:rPr>
        <w:t xml:space="preserve">), които се отнасят до сензора. Второ има несистематични грешки като разсейване(</w:t>
      </w:r>
      <w:r w:rsidDel="00000000" w:rsidR="00000000" w:rsidRPr="00000000">
        <w:rPr>
          <w:b w:val="1"/>
          <w:rtl w:val="0"/>
        </w:rPr>
        <w:t xml:space="preserve">scattering</w:t>
      </w:r>
      <w:r w:rsidDel="00000000" w:rsidR="00000000" w:rsidRPr="00000000">
        <w:rPr>
          <w:rtl w:val="0"/>
        </w:rPr>
        <w:t xml:space="preserve">) и размазване от движение(</w:t>
      </w:r>
      <w:r w:rsidDel="00000000" w:rsidR="00000000" w:rsidRPr="00000000">
        <w:rPr>
          <w:b w:val="1"/>
          <w:rtl w:val="0"/>
        </w:rPr>
        <w:t xml:space="preserve">motion blur</w:t>
      </w:r>
      <w:r w:rsidDel="00000000" w:rsidR="00000000" w:rsidRPr="00000000">
        <w:rPr>
          <w:rtl w:val="0"/>
        </w:rPr>
        <w:t xml:space="preserve">), които строго се отнасят за съдържанието на сцената. Показано е, че тези грешки често са доста различни от тези наблюдавани при обикновено цветно изображение. Случаят с размазване при движение, който е особен проблем, е разгледан в детайли. Практическа методология за подобряване на производителността на дълбочинната камера(depth-camera) е представен. ToF устройствата са сравнени със метода на структурирана светлина(structured-light) и проблемите причинени от огледалните и полупрозрачни материали са изследвани.</w:t>
      </w:r>
    </w:p>
    <w:p w:rsidR="00000000" w:rsidDel="00000000" w:rsidP="00000000" w:rsidRDefault="00000000" w:rsidRPr="00000000" w14:paraId="00000005">
      <w:pPr>
        <w:keepNext w:val="0"/>
        <w:keepLines w:val="0"/>
        <w:widowControl w:val="1"/>
        <w:numPr>
          <w:ilvl w:val="1"/>
          <w:numId w:val="3"/>
        </w:numPr>
        <w:pBdr>
          <w:top w:space="0" w:sz="0" w:val="nil"/>
          <w:left w:space="0" w:sz="0" w:val="nil"/>
          <w:bottom w:space="0" w:sz="0" w:val="nil"/>
          <w:right w:space="0" w:sz="0" w:val="nil"/>
          <w:between w:space="0" w:sz="0" w:val="nil"/>
        </w:pBdr>
        <w:shd w:fill="auto" w:val="clear"/>
        <w:spacing w:after="0" w:before="0" w:line="259" w:lineRule="auto"/>
        <w:ind w:left="360" w:right="0" w:hanging="360"/>
        <w:jc w:val="both"/>
        <w:rPr>
          <w:rFonts w:ascii="Calibri" w:cs="Calibri" w:eastAsia="Calibri" w:hAnsi="Calibri"/>
          <w:i w:val="0"/>
          <w:smallCaps w:val="0"/>
          <w:strike w:val="0"/>
          <w:color w:val="000000"/>
          <w:sz w:val="22"/>
          <w:szCs w:val="22"/>
          <w:shd w:fill="auto" w:val="clear"/>
          <w:vertAlign w:val="baseline"/>
        </w:rPr>
      </w:pPr>
      <w:r w:rsidDel="00000000" w:rsidR="00000000" w:rsidRPr="00000000">
        <w:rPr>
          <w:b w:val="1"/>
          <w:i w:val="0"/>
          <w:smallCaps w:val="0"/>
          <w:strike w:val="0"/>
          <w:color w:val="000000"/>
          <w:sz w:val="22"/>
          <w:szCs w:val="22"/>
          <w:u w:val="none"/>
          <w:shd w:fill="auto" w:val="clear"/>
          <w:vertAlign w:val="baseline"/>
          <w:rtl w:val="0"/>
        </w:rPr>
        <w:t xml:space="preserve">Въведение</w:t>
      </w:r>
    </w:p>
    <w:p w:rsidR="00000000" w:rsidDel="00000000" w:rsidP="00000000" w:rsidRDefault="00000000" w:rsidRPr="00000000" w14:paraId="00000006">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36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ToF камерите предоставят изображение в дълбочина (</w:t>
      </w:r>
      <w:r w:rsidDel="00000000" w:rsidR="00000000" w:rsidRPr="00000000">
        <w:rPr>
          <w:b w:val="1"/>
          <w:i w:val="0"/>
          <w:smallCaps w:val="0"/>
          <w:strike w:val="0"/>
          <w:color w:val="000000"/>
          <w:sz w:val="22"/>
          <w:szCs w:val="22"/>
          <w:u w:val="none"/>
          <w:shd w:fill="auto" w:val="clear"/>
          <w:vertAlign w:val="baseline"/>
          <w:rtl w:val="0"/>
        </w:rPr>
        <w:t xml:space="preserve">depth image</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на което всеки пиксел кодира разстоянието до съответната точка в сцената. Тези камери могат директно да се използват за изчисляване на 3D структурата на обекта без традиционните алгоритми за компютърно зрение. Има много приложения на този нов начин за сканиране(sensing),вкл. Навигация на роботи. ToF камерите работят чрез измерване на закъснение на фазата(</w:t>
      </w:r>
      <w:r w:rsidDel="00000000" w:rsidR="00000000" w:rsidRPr="00000000">
        <w:rPr>
          <w:b w:val="1"/>
          <w:i w:val="0"/>
          <w:smallCaps w:val="0"/>
          <w:strike w:val="0"/>
          <w:color w:val="000000"/>
          <w:sz w:val="22"/>
          <w:szCs w:val="22"/>
          <w:u w:val="none"/>
          <w:shd w:fill="auto" w:val="clear"/>
          <w:vertAlign w:val="baseline"/>
          <w:rtl w:val="0"/>
        </w:rPr>
        <w:t xml:space="preserve">phase-delay</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на отразената </w:t>
      </w:r>
      <w:r w:rsidDel="00000000" w:rsidR="00000000" w:rsidRPr="00000000">
        <w:rPr>
          <w:rtl w:val="0"/>
        </w:rPr>
        <w:t xml:space="preserve">IR(</w:t>
      </w:r>
      <w:r w:rsidDel="00000000" w:rsidR="00000000" w:rsidRPr="00000000">
        <w:rPr>
          <w:b w:val="1"/>
          <w:rtl w:val="0"/>
        </w:rPr>
        <w:t xml:space="preserve">infrared</w:t>
      </w:r>
      <w:r w:rsidDel="00000000" w:rsidR="00000000" w:rsidRPr="00000000">
        <w:rPr>
          <w:rtl w:val="0"/>
        </w:rPr>
        <w:t xml:space="preserve">)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светлина. Това не е единствения начин за изчисляване на дълбочина. Например върху сцената може да се прожектира шаблон с инфрачервена структурирана светлина с цел улесняване на визуалната триангулация.  Устройства от този, тип като Kinect, споделят много приложения с ToF камерите.</w:t>
      </w:r>
    </w:p>
    <w:p w:rsidR="00000000" w:rsidDel="00000000" w:rsidP="00000000" w:rsidRDefault="00000000" w:rsidRPr="00000000" w14:paraId="00000007">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36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Уникалната архитектура за измерване на ToF камерите означава, че суровото изображение на дълбочината съдържа и двете – систематични и несистем</w:t>
      </w:r>
      <w:r w:rsidDel="00000000" w:rsidR="00000000" w:rsidRPr="00000000">
        <w:rPr>
          <w:rtl w:val="0"/>
        </w:rPr>
        <w:t xml:space="preserve">атичн</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и отклонение, които трябва да се оправят за постигане на изчистено изображение. По-конкретно има проблеми с ниската точност на дълбочината и ниската разделителна способност, също и грешки причинени от радиометрични, геометрични и светлинни вариации. Например точността на измерването е ограничено до мощността на излъчения IR сигнал, който обикновено е нисък в сравнение с дневната светлина като това замърсява отразения сигнал. Амплитудата на отразения IR също варира за различните материали и цветове на повърхностите на обектите.</w:t>
      </w:r>
    </w:p>
    <w:p w:rsidR="00000000" w:rsidDel="00000000" w:rsidP="00000000" w:rsidRDefault="00000000" w:rsidRPr="00000000" w14:paraId="00000008">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36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Друг критичен проблем с изображенията на ToF камерите е размазването от движение, което се причинява от движения на камерата или обекта. Размазването в ToF данните показва уникални характеристики в сравнение с конвенционалните цветни камери.  Както точността на дълбочината, така и честотата на кадрите са ограничени от задължителните интеграции на ToF камерите. По-дълга интеграция обикновено означава по-голяма точност в измерването на дълбочината. За статични обекти може да искаме да намалим честотата на кадрите, за да постигнем по-голяма точност на измерването за по-дълго време на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интеграция</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От друга страна прихващането на движещи се обекти във фиксиран кадър налага ограничение на времето на интеграция.</w:t>
      </w:r>
    </w:p>
    <w:p w:rsidR="00000000" w:rsidDel="00000000" w:rsidP="00000000" w:rsidRDefault="00000000" w:rsidRPr="00000000" w14:paraId="00000009">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36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В тази глава се дискутира шума в изображенията, източниците на грешки и </w:t>
      </w:r>
      <w:r w:rsidDel="00000000" w:rsidR="00000000" w:rsidRPr="00000000">
        <w:rPr>
          <w:rtl w:val="0"/>
        </w:rPr>
        <w:t xml:space="preserve">е</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съставен сравнителен анализ на ToF и системите със структурната светлина. Първо ще бъдат разгледани принципите за измерване на дълбочина на ToF камерите.</w:t>
      </w:r>
    </w:p>
    <w:p w:rsidR="00000000" w:rsidDel="00000000" w:rsidP="00000000" w:rsidRDefault="00000000" w:rsidRPr="00000000" w14:paraId="0000000A">
      <w:pPr>
        <w:keepNext w:val="0"/>
        <w:keepLines w:val="0"/>
        <w:widowControl w:val="1"/>
        <w:numPr>
          <w:ilvl w:val="1"/>
          <w:numId w:val="3"/>
        </w:numPr>
        <w:pBdr>
          <w:top w:space="0" w:sz="0" w:val="nil"/>
          <w:left w:space="0" w:sz="0" w:val="nil"/>
          <w:bottom w:space="0" w:sz="0" w:val="nil"/>
          <w:right w:space="0" w:sz="0" w:val="nil"/>
          <w:between w:space="0" w:sz="0" w:val="nil"/>
        </w:pBdr>
        <w:shd w:fill="auto" w:val="clear"/>
        <w:spacing w:after="0" w:before="0" w:line="259" w:lineRule="auto"/>
        <w:ind w:left="360" w:right="0" w:hanging="360"/>
        <w:jc w:val="both"/>
        <w:rPr>
          <w:rFonts w:ascii="Calibri" w:cs="Calibri" w:eastAsia="Calibri" w:hAnsi="Calibri"/>
          <w:i w:val="0"/>
          <w:smallCaps w:val="0"/>
          <w:strike w:val="0"/>
          <w:color w:val="000000"/>
          <w:sz w:val="22"/>
          <w:szCs w:val="22"/>
          <w:shd w:fill="auto" w:val="clear"/>
          <w:vertAlign w:val="baseline"/>
        </w:rPr>
      </w:pPr>
      <w:r w:rsidDel="00000000" w:rsidR="00000000" w:rsidRPr="00000000">
        <w:rPr>
          <w:b w:val="1"/>
          <w:i w:val="0"/>
          <w:smallCaps w:val="0"/>
          <w:strike w:val="0"/>
          <w:color w:val="000000"/>
          <w:sz w:val="22"/>
          <w:szCs w:val="22"/>
          <w:u w:val="none"/>
          <w:shd w:fill="auto" w:val="clear"/>
          <w:vertAlign w:val="baseline"/>
          <w:rtl w:val="0"/>
        </w:rPr>
        <w:t xml:space="preserve">Принципи за измерване на дълбочина</w:t>
      </w:r>
    </w:p>
    <w:p w:rsidR="00000000" w:rsidDel="00000000" w:rsidP="00000000" w:rsidRDefault="00000000" w:rsidRPr="00000000" w14:paraId="0000000B">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36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Фигура 1.1. показва ToF измерването на дълбочина. Инфрачервената вълна, която е показана с червена линия, е насочена към обекта и сензора засича отразения инфрачервен компонент(синята линия). Чрез измерване на разликата между излъчените и отразени вълни, може да </w:t>
      </w:r>
      <w:r w:rsidDel="00000000" w:rsidR="00000000" w:rsidRPr="00000000">
        <w:rPr>
          <w:rtl w:val="0"/>
        </w:rPr>
        <w:t xml:space="preserve">се</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изчислим разстоянието до обекта. Разликата във фазата се изчислява чрез отношението на 4 различни стойности на електрическия заряд(фиг. 1.2).</w:t>
      </w:r>
    </w:p>
    <w:p w:rsidR="00000000" w:rsidDel="00000000" w:rsidP="00000000" w:rsidRDefault="00000000" w:rsidRPr="00000000" w14:paraId="0000000C">
      <w:pPr>
        <w:keepNext w:val="1"/>
        <w:keepLines w:val="0"/>
        <w:widowControl w:val="1"/>
        <w:pBdr>
          <w:top w:space="0" w:sz="0" w:val="nil"/>
          <w:left w:space="0" w:sz="0" w:val="nil"/>
          <w:bottom w:space="0" w:sz="0" w:val="nil"/>
          <w:right w:space="0" w:sz="0" w:val="nil"/>
          <w:between w:space="0" w:sz="0" w:val="nil"/>
        </w:pBdr>
        <w:shd w:fill="auto" w:val="clear"/>
        <w:spacing w:after="160" w:before="0" w:line="259" w:lineRule="auto"/>
        <w:ind w:left="360" w:right="0" w:firstLine="0"/>
        <w:jc w:val="both"/>
        <w:rPr>
          <w:rFonts w:ascii="Calibri" w:cs="Calibri" w:eastAsia="Calibri" w:hAnsi="Calibri"/>
          <w:b w:val="0"/>
          <w:i w:val="0"/>
          <w:smallCaps w:val="0"/>
          <w:strike w:val="0"/>
          <w:color w:val="000000"/>
          <w:sz w:val="22"/>
          <w:szCs w:val="22"/>
          <w:u w:val="none"/>
          <w:shd w:fill="auto" w:val="clear"/>
          <w:vertAlign w:val="baseline"/>
        </w:rPr>
      </w:pPr>
      <w:sdt>
        <w:sdtPr>
          <w:tag w:val="goog_rdk_0"/>
        </w:sdtPr>
        <w:sdtContent>
          <w:commentRangeStart w:id="0"/>
        </w:sdtContent>
      </w:sdt>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760720" cy="2488748"/>
            <wp:effectExtent b="0" l="0" r="0" t="0"/>
            <wp:docPr id="68" name="image63.png"/>
            <a:graphic>
              <a:graphicData uri="http://schemas.openxmlformats.org/drawingml/2006/picture">
                <pic:pic>
                  <pic:nvPicPr>
                    <pic:cNvPr id="0" name="image63.png"/>
                    <pic:cNvPicPr preferRelativeResize="0"/>
                  </pic:nvPicPr>
                  <pic:blipFill>
                    <a:blip r:embed="rId10"/>
                    <a:srcRect b="0" l="0" r="0" t="0"/>
                    <a:stretch>
                      <a:fillRect/>
                    </a:stretch>
                  </pic:blipFill>
                  <pic:spPr>
                    <a:xfrm>
                      <a:off x="0" y="0"/>
                      <a:ext cx="5760720" cy="2488748"/>
                    </a:xfrm>
                    <a:prstGeom prst="rect"/>
                    <a:ln/>
                  </pic:spPr>
                </pic:pic>
              </a:graphicData>
            </a:graphic>
          </wp:inline>
        </w:drawing>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00D">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720" w:right="0" w:firstLine="0"/>
        <w:jc w:val="both"/>
        <w:rPr>
          <w:rFonts w:ascii="Calibri" w:cs="Calibri" w:eastAsia="Calibri" w:hAnsi="Calibri"/>
          <w:b w:val="0"/>
          <w:i w:val="1"/>
          <w:smallCaps w:val="0"/>
          <w:strike w:val="0"/>
          <w:color w:val="44546a"/>
          <w:sz w:val="18"/>
          <w:szCs w:val="18"/>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Фиг. 1.1 Принцип на ToF камера за измерване на дълбочина. Отместването между излъчената вълна и отразената се използва за изчисляване на разстоянието от всеки пиксел до обекта.</w:t>
      </w:r>
    </w:p>
    <w:p w:rsidR="00000000" w:rsidDel="00000000" w:rsidP="00000000" w:rsidRDefault="00000000" w:rsidRPr="00000000" w14:paraId="0000000E">
      <w:pPr>
        <w:ind w:left="720" w:firstLine="0"/>
        <w:jc w:val="both"/>
        <w:rPr/>
      </w:pPr>
      <w:sdt>
        <w:sdtPr>
          <w:tag w:val="goog_rdk_1"/>
        </w:sdtPr>
        <w:sdtContent>
          <w:commentRangeStart w:id="1"/>
        </w:sdtContent>
      </w:sdt>
      <w:r w:rsidDel="00000000" w:rsidR="00000000" w:rsidRPr="00000000">
        <w:rPr>
          <w:rtl w:val="0"/>
        </w:rPr>
        <w:t xml:space="preserve">Четирифазните контролни сигнали има 90 градуса</w:t>
      </w:r>
      <w:commentRangeEnd w:id="1"/>
      <w:r w:rsidDel="00000000" w:rsidR="00000000" w:rsidRPr="00000000">
        <w:commentReference w:id="1"/>
      </w:r>
      <w:r w:rsidDel="00000000" w:rsidR="00000000" w:rsidRPr="00000000">
        <w:rPr>
          <w:rtl w:val="0"/>
        </w:rPr>
        <w:t xml:space="preserve"> закъснение една от друга.</w:t>
      </w:r>
      <w:r w:rsidDel="00000000" w:rsidR="00000000" w:rsidRPr="00000000">
        <w:rPr>
          <w:rtl w:val="0"/>
        </w:rPr>
        <w:t xml:space="preserve"> Те представят събраните електрони от приетата инфрачервена светлина. Резултатните 4 стойности за електрически заряд се използват за определяне на </w:t>
      </w:r>
      <w:r w:rsidDel="00000000" w:rsidR="00000000" w:rsidRPr="00000000">
        <w:rPr>
          <w:u w:val="single"/>
          <w:rtl w:val="0"/>
        </w:rPr>
        <w:t xml:space="preserve">разликата във вълните</w:t>
      </w:r>
      <w:r w:rsidDel="00000000" w:rsidR="00000000" w:rsidRPr="00000000">
        <w:rPr>
          <w:rtl w:val="0"/>
        </w:rPr>
        <w:t xml:space="preserve"> </w:t>
      </w:r>
      <w:sdt>
        <w:sdtPr>
          <w:tag w:val="goog_rdk_2"/>
        </w:sdtPr>
        <w:sdtContent>
          <w:commentRangeStart w:id="2"/>
        </w:sdtContent>
      </w:sdt>
      <w:r w:rsidDel="00000000" w:rsidR="00000000" w:rsidRPr="00000000">
        <w:rPr>
          <w:b w:val="1"/>
          <w:rtl w:val="0"/>
        </w:rPr>
        <w:t xml:space="preserve">t</w:t>
      </w:r>
      <w:r w:rsidDel="00000000" w:rsidR="00000000" w:rsidRPr="00000000">
        <w:rPr>
          <w:b w:val="1"/>
          <w:vertAlign w:val="subscript"/>
          <w:rtl w:val="0"/>
        </w:rPr>
        <w:t xml:space="preserve">d</w:t>
      </w:r>
      <w:commentRangeEnd w:id="2"/>
      <w:r w:rsidDel="00000000" w:rsidR="00000000" w:rsidRPr="00000000">
        <w:commentReference w:id="2"/>
      </w:r>
      <w:r w:rsidDel="00000000" w:rsidR="00000000" w:rsidRPr="00000000">
        <w:rPr>
          <w:rtl w:val="0"/>
        </w:rPr>
        <w:t xml:space="preserve">:</w:t>
      </w:r>
    </w:p>
    <w:p w:rsidR="00000000" w:rsidDel="00000000" w:rsidP="00000000" w:rsidRDefault="00000000" w:rsidRPr="00000000" w14:paraId="0000000F">
      <w:pPr>
        <w:tabs>
          <w:tab w:val="left" w:pos="3396"/>
          <w:tab w:val="left" w:pos="4152"/>
          <w:tab w:val="center" w:pos="4536"/>
          <w:tab w:val="left" w:pos="4992"/>
          <w:tab w:val="right" w:pos="9072"/>
        </w:tabs>
        <w:ind w:left="720" w:firstLine="0"/>
        <w:jc w:val="both"/>
        <w:rPr>
          <w:b w:val="1"/>
          <w:i w:val="1"/>
        </w:rPr>
      </w:pPr>
      <w:bookmarkStart w:colFirst="0" w:colLast="0" w:name="_heading=h.30j0zll" w:id="2"/>
      <w:bookmarkEnd w:id="2"/>
      <w:r w:rsidDel="00000000" w:rsidR="00000000" w:rsidRPr="00000000">
        <w:rPr>
          <w:sz w:val="28"/>
          <w:szCs w:val="28"/>
          <w:rtl w:val="0"/>
        </w:rPr>
        <w:tab/>
      </w:r>
      <m:oMath>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t</m:t>
            </m:r>
          </m:e>
          <m:sub>
            <m:r>
              <w:rPr>
                <w:rFonts w:ascii="Cambria Math" w:cs="Cambria Math" w:eastAsia="Cambria Math" w:hAnsi="Cambria Math"/>
                <w:sz w:val="28"/>
                <w:szCs w:val="28"/>
              </w:rPr>
              <m:t xml:space="preserve">d</m:t>
            </m:r>
          </m:sub>
        </m:sSub>
        <m:r>
          <w:rPr>
            <w:rFonts w:ascii="Cambria Math" w:cs="Cambria Math" w:eastAsia="Cambria Math" w:hAnsi="Cambria Math"/>
            <w:sz w:val="28"/>
            <w:szCs w:val="28"/>
          </w:rPr>
          <m:t xml:space="preserve">=arctan⁡(</m:t>
        </m:r>
        <m:f>
          <m:fPr>
            <m:ctrlPr>
              <w:rPr>
                <w:rFonts w:ascii="Cambria Math" w:cs="Cambria Math" w:eastAsia="Cambria Math" w:hAnsi="Cambria Math"/>
                <w:sz w:val="28"/>
                <w:szCs w:val="28"/>
              </w:rPr>
            </m:ctrlPr>
          </m:fPr>
          <m:num>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Q</m:t>
                </m:r>
              </m:e>
              <m:sub>
                <m:r>
                  <w:rPr>
                    <w:rFonts w:ascii="Cambria Math" w:cs="Cambria Math" w:eastAsia="Cambria Math" w:hAnsi="Cambria Math"/>
                    <w:sz w:val="28"/>
                    <w:szCs w:val="28"/>
                  </w:rPr>
                  <m:t xml:space="preserve">3</m:t>
                </m:r>
              </m:sub>
            </m:sSub>
            <m:r>
              <w:rPr>
                <w:rFonts w:ascii="Cambria Math" w:cs="Cambria Math" w:eastAsia="Cambria Math" w:hAnsi="Cambria Math"/>
                <w:sz w:val="28"/>
                <w:szCs w:val="28"/>
              </w:rPr>
              <m:t xml:space="preserve">-</m:t>
            </m:r>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Q</m:t>
                </m:r>
              </m:e>
              <m:sub>
                <m:r>
                  <w:rPr>
                    <w:rFonts w:ascii="Cambria Math" w:cs="Cambria Math" w:eastAsia="Cambria Math" w:hAnsi="Cambria Math"/>
                    <w:sz w:val="28"/>
                    <w:szCs w:val="28"/>
                  </w:rPr>
                  <m:t xml:space="preserve">4</m:t>
                </m:r>
              </m:sub>
            </m:sSub>
          </m:num>
          <m:den>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Q</m:t>
                </m:r>
              </m:e>
              <m:sub>
                <m:r>
                  <w:rPr>
                    <w:rFonts w:ascii="Cambria Math" w:cs="Cambria Math" w:eastAsia="Cambria Math" w:hAnsi="Cambria Math"/>
                    <w:sz w:val="28"/>
                    <w:szCs w:val="28"/>
                  </w:rPr>
                  <m:t xml:space="preserve">1</m:t>
                </m:r>
              </m:sub>
            </m:sSub>
            <m:r>
              <w:rPr>
                <w:rFonts w:ascii="Cambria Math" w:cs="Cambria Math" w:eastAsia="Cambria Math" w:hAnsi="Cambria Math"/>
                <w:sz w:val="28"/>
                <w:szCs w:val="28"/>
              </w:rPr>
              <m:t xml:space="preserve">-</m:t>
            </m:r>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Q</m:t>
                </m:r>
              </m:e>
              <m:sub>
                <m:r>
                  <w:rPr>
                    <w:rFonts w:ascii="Cambria Math" w:cs="Cambria Math" w:eastAsia="Cambria Math" w:hAnsi="Cambria Math"/>
                    <w:sz w:val="28"/>
                    <w:szCs w:val="28"/>
                  </w:rPr>
                  <m:t xml:space="preserve">2</m:t>
                </m:r>
              </m:sub>
            </m:sSub>
          </m:den>
        </m:f>
        <m:r>
          <w:rPr>
            <w:rFonts w:ascii="Cambria Math" w:cs="Cambria Math" w:eastAsia="Cambria Math" w:hAnsi="Cambria Math"/>
            <w:sz w:val="28"/>
            <w:szCs w:val="28"/>
          </w:rPr>
          <m:t xml:space="preserve">)</m:t>
        </m:r>
      </m:oMath>
      <w:r w:rsidDel="00000000" w:rsidR="00000000" w:rsidRPr="00000000">
        <w:rPr>
          <w:sz w:val="28"/>
          <w:szCs w:val="28"/>
          <w:rtl w:val="0"/>
        </w:rPr>
        <w:tab/>
      </w:r>
      <w:sdt>
        <w:sdtPr>
          <w:tag w:val="goog_rdk_3"/>
        </w:sdtPr>
        <w:sdtContent>
          <w:commentRangeStart w:id="3"/>
        </w:sdtContent>
      </w:sdt>
      <w:r w:rsidDel="00000000" w:rsidR="00000000" w:rsidRPr="00000000">
        <w:rPr>
          <w:sz w:val="28"/>
          <w:szCs w:val="28"/>
          <w:rtl w:val="0"/>
        </w:rPr>
        <w:t xml:space="preserve">(1.1)</w:t>
      </w:r>
      <w:commentRangeEnd w:id="3"/>
      <w:r w:rsidDel="00000000" w:rsidR="00000000" w:rsidRPr="00000000">
        <w:commentReference w:id="3"/>
      </w:r>
      <w:r w:rsidDel="00000000" w:rsidR="00000000" w:rsidRPr="00000000">
        <w:rPr>
          <w:rtl w:val="0"/>
        </w:rPr>
      </w:r>
    </w:p>
    <w:p w:rsidR="00000000" w:rsidDel="00000000" w:rsidP="00000000" w:rsidRDefault="00000000" w:rsidRPr="00000000" w14:paraId="00000010">
      <w:pPr>
        <w:ind w:left="720" w:firstLine="0"/>
        <w:rPr/>
      </w:pPr>
      <w:r w:rsidDel="00000000" w:rsidR="00000000" w:rsidRPr="00000000">
        <w:rPr>
          <w:rtl w:val="0"/>
        </w:rPr>
        <w:t xml:space="preserve">, където </w:t>
      </w:r>
      <w:r w:rsidDel="00000000" w:rsidR="00000000" w:rsidRPr="00000000">
        <w:rPr>
          <w:b w:val="1"/>
          <w:rtl w:val="0"/>
        </w:rPr>
        <w:t xml:space="preserve">Q</w:t>
      </w:r>
      <w:r w:rsidDel="00000000" w:rsidR="00000000" w:rsidRPr="00000000">
        <w:rPr>
          <w:b w:val="1"/>
          <w:vertAlign w:val="subscript"/>
          <w:rtl w:val="0"/>
        </w:rPr>
        <w:t xml:space="preserve">1</w:t>
      </w:r>
      <w:r w:rsidDel="00000000" w:rsidR="00000000" w:rsidRPr="00000000">
        <w:rPr>
          <w:vertAlign w:val="subscript"/>
          <w:rtl w:val="0"/>
        </w:rPr>
        <w:t xml:space="preserve"> </w:t>
      </w:r>
      <w:r w:rsidDel="00000000" w:rsidR="00000000" w:rsidRPr="00000000">
        <w:rPr>
          <w:rtl w:val="0"/>
        </w:rPr>
        <w:t xml:space="preserve">и </w:t>
      </w:r>
      <w:r w:rsidDel="00000000" w:rsidR="00000000" w:rsidRPr="00000000">
        <w:rPr>
          <w:b w:val="1"/>
          <w:rtl w:val="0"/>
        </w:rPr>
        <w:t xml:space="preserve">Q</w:t>
      </w:r>
      <w:r w:rsidDel="00000000" w:rsidR="00000000" w:rsidRPr="00000000">
        <w:rPr>
          <w:b w:val="1"/>
          <w:vertAlign w:val="subscript"/>
          <w:rtl w:val="0"/>
        </w:rPr>
        <w:t xml:space="preserve">4</w:t>
      </w:r>
      <w:r w:rsidDel="00000000" w:rsidR="00000000" w:rsidRPr="00000000">
        <w:rPr>
          <w:vertAlign w:val="subscript"/>
          <w:rtl w:val="0"/>
        </w:rPr>
        <w:t xml:space="preserve"> </w:t>
      </w:r>
      <w:r w:rsidDel="00000000" w:rsidR="00000000" w:rsidRPr="00000000">
        <w:rPr>
          <w:rtl w:val="0"/>
        </w:rPr>
        <w:t xml:space="preserve">представят размера на електрически заряд съответно за контролните сигнали </w:t>
      </w:r>
      <w:r w:rsidDel="00000000" w:rsidR="00000000" w:rsidRPr="00000000">
        <w:rPr>
          <w:b w:val="1"/>
          <w:rtl w:val="0"/>
        </w:rPr>
        <w:t xml:space="preserve">C</w:t>
      </w:r>
      <w:r w:rsidDel="00000000" w:rsidR="00000000" w:rsidRPr="00000000">
        <w:rPr>
          <w:b w:val="1"/>
          <w:vertAlign w:val="subscript"/>
          <w:rtl w:val="0"/>
        </w:rPr>
        <w:t xml:space="preserve">1</w:t>
      </w:r>
      <w:r w:rsidDel="00000000" w:rsidR="00000000" w:rsidRPr="00000000">
        <w:rPr>
          <w:vertAlign w:val="subscript"/>
          <w:rtl w:val="0"/>
        </w:rPr>
        <w:t xml:space="preserve"> </w:t>
      </w:r>
      <w:r w:rsidDel="00000000" w:rsidR="00000000" w:rsidRPr="00000000">
        <w:rPr>
          <w:rtl w:val="0"/>
        </w:rPr>
        <w:t xml:space="preserve">и </w:t>
      </w:r>
      <w:r w:rsidDel="00000000" w:rsidR="00000000" w:rsidRPr="00000000">
        <w:rPr>
          <w:b w:val="1"/>
          <w:rtl w:val="0"/>
        </w:rPr>
        <w:t xml:space="preserve">C</w:t>
      </w:r>
      <w:r w:rsidDel="00000000" w:rsidR="00000000" w:rsidRPr="00000000">
        <w:rPr>
          <w:b w:val="1"/>
          <w:vertAlign w:val="subscript"/>
          <w:rtl w:val="0"/>
        </w:rPr>
        <w:t xml:space="preserve">4</w:t>
      </w:r>
      <w:r w:rsidDel="00000000" w:rsidR="00000000" w:rsidRPr="00000000">
        <w:rPr>
          <w:rtl w:val="0"/>
        </w:rPr>
        <w:t xml:space="preserve">. Съответното разстояние </w:t>
      </w:r>
      <w:r w:rsidDel="00000000" w:rsidR="00000000" w:rsidRPr="00000000">
        <w:rPr>
          <w:b w:val="1"/>
          <w:i w:val="1"/>
          <w:rtl w:val="0"/>
        </w:rPr>
        <w:t xml:space="preserve">d</w:t>
      </w:r>
      <w:r w:rsidDel="00000000" w:rsidR="00000000" w:rsidRPr="00000000">
        <w:rPr>
          <w:i w:val="1"/>
          <w:rtl w:val="0"/>
        </w:rPr>
        <w:t xml:space="preserve"> </w:t>
      </w:r>
      <w:r w:rsidDel="00000000" w:rsidR="00000000" w:rsidRPr="00000000">
        <w:rPr>
          <w:rtl w:val="0"/>
        </w:rPr>
        <w:t xml:space="preserve">може да се изчисли чрез използването на </w:t>
      </w:r>
      <w:r w:rsidDel="00000000" w:rsidR="00000000" w:rsidRPr="00000000">
        <w:rPr>
          <w:b w:val="1"/>
          <w:i w:val="1"/>
          <w:rtl w:val="0"/>
        </w:rPr>
        <w:t xml:space="preserve">c</w:t>
      </w:r>
      <w:r w:rsidDel="00000000" w:rsidR="00000000" w:rsidRPr="00000000">
        <w:rPr>
          <w:rtl w:val="0"/>
        </w:rPr>
        <w:t xml:space="preserve">, което е скоростта на светлина, и </w:t>
      </w:r>
      <w:r w:rsidDel="00000000" w:rsidR="00000000" w:rsidRPr="00000000">
        <w:rPr>
          <w:b w:val="1"/>
          <w:i w:val="1"/>
          <w:rtl w:val="0"/>
        </w:rPr>
        <w:t xml:space="preserve">f</w:t>
      </w:r>
      <w:r w:rsidDel="00000000" w:rsidR="00000000" w:rsidRPr="00000000">
        <w:rPr>
          <w:rtl w:val="0"/>
        </w:rPr>
        <w:t xml:space="preserve">,което честотата на сигнала:</w:t>
      </w:r>
    </w:p>
    <w:p w:rsidR="00000000" w:rsidDel="00000000" w:rsidP="00000000" w:rsidRDefault="00000000" w:rsidRPr="00000000" w14:paraId="00000011">
      <w:pPr>
        <w:tabs>
          <w:tab w:val="left" w:pos="3432"/>
          <w:tab w:val="right" w:pos="9072"/>
        </w:tabs>
        <w:ind w:left="720" w:firstLine="0"/>
        <w:rPr>
          <w:sz w:val="28"/>
          <w:szCs w:val="28"/>
        </w:rPr>
      </w:pPr>
      <w:r w:rsidDel="00000000" w:rsidR="00000000" w:rsidRPr="00000000">
        <w:rPr>
          <w:rtl w:val="0"/>
        </w:rPr>
        <w:tab/>
      </w:r>
      <m:oMath>
        <m:r>
          <w:rPr>
            <w:rFonts w:ascii="Cambria Math" w:cs="Cambria Math" w:eastAsia="Cambria Math" w:hAnsi="Cambria Math"/>
            <w:sz w:val="28"/>
            <w:szCs w:val="28"/>
          </w:rPr>
          <m:t xml:space="preserve">d= </m:t>
        </m:r>
        <m:f>
          <m:fPr>
            <m:ctrlPr>
              <w:rPr>
                <w:rFonts w:ascii="Cambria Math" w:cs="Cambria Math" w:eastAsia="Cambria Math" w:hAnsi="Cambria Math"/>
                <w:sz w:val="28"/>
                <w:szCs w:val="28"/>
              </w:rPr>
            </m:ctrlPr>
          </m:fPr>
          <m:num>
            <m:r>
              <w:rPr>
                <w:rFonts w:ascii="Cambria Math" w:cs="Cambria Math" w:eastAsia="Cambria Math" w:hAnsi="Cambria Math"/>
                <w:sz w:val="28"/>
                <w:szCs w:val="28"/>
              </w:rPr>
              <m:t xml:space="preserve">c</m:t>
            </m:r>
          </m:num>
          <m:den>
            <m:r>
              <w:rPr>
                <w:rFonts w:ascii="Cambria Math" w:cs="Cambria Math" w:eastAsia="Cambria Math" w:hAnsi="Cambria Math"/>
                <w:sz w:val="28"/>
                <w:szCs w:val="28"/>
              </w:rPr>
              <m:t xml:space="preserve">2f</m:t>
            </m:r>
          </m:den>
        </m:f>
        <m:r>
          <w:rPr>
            <w:rFonts w:ascii="Cambria Math" w:cs="Cambria Math" w:eastAsia="Cambria Math" w:hAnsi="Cambria Math"/>
            <w:sz w:val="28"/>
            <w:szCs w:val="28"/>
          </w:rPr>
          <m:t xml:space="preserve"> </m:t>
        </m:r>
        <m:f>
          <m:fPr>
            <m:ctrlPr>
              <w:rPr>
                <w:rFonts w:ascii="Cambria Math" w:cs="Cambria Math" w:eastAsia="Cambria Math" w:hAnsi="Cambria Math"/>
                <w:sz w:val="28"/>
                <w:szCs w:val="28"/>
              </w:rPr>
            </m:ctrlPr>
          </m:fPr>
          <m:num>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t</m:t>
                </m:r>
              </m:e>
              <m:sub>
                <m:r>
                  <w:rPr>
                    <w:rFonts w:ascii="Cambria Math" w:cs="Cambria Math" w:eastAsia="Cambria Math" w:hAnsi="Cambria Math"/>
                    <w:sz w:val="28"/>
                    <w:szCs w:val="28"/>
                  </w:rPr>
                  <m:t xml:space="preserve">d</m:t>
                </m:r>
              </m:sub>
            </m:sSub>
          </m:num>
          <m:den>
            <m:r>
              <w:rPr>
                <w:rFonts w:ascii="Cambria Math" w:cs="Cambria Math" w:eastAsia="Cambria Math" w:hAnsi="Cambria Math"/>
                <w:sz w:val="28"/>
                <w:szCs w:val="28"/>
              </w:rPr>
              <m:t xml:space="preserve">2π</m:t>
            </m:r>
          </m:den>
        </m:f>
      </m:oMath>
      <w:r w:rsidDel="00000000" w:rsidR="00000000" w:rsidRPr="00000000">
        <w:rPr>
          <w:sz w:val="28"/>
          <w:szCs w:val="28"/>
          <w:rtl w:val="0"/>
        </w:rPr>
        <w:t xml:space="preserve">  </w:t>
        <w:tab/>
        <w:t xml:space="preserve">(1.2.)</w:t>
      </w:r>
    </w:p>
    <w:p w:rsidR="00000000" w:rsidDel="00000000" w:rsidP="00000000" w:rsidRDefault="00000000" w:rsidRPr="00000000" w14:paraId="00000012">
      <w:pPr>
        <w:ind w:left="720" w:firstLine="0"/>
        <w:rPr/>
      </w:pPr>
      <w:r w:rsidDel="00000000" w:rsidR="00000000" w:rsidRPr="00000000">
        <w:rPr>
          <w:rtl w:val="0"/>
        </w:rPr>
        <w:t xml:space="preserve">Тук величината c/2f е максималното разстояние, което може да се изчисли без двусмислие, което ще бъде обяснено в глава 2.</w:t>
      </w:r>
    </w:p>
    <w:p w:rsidR="00000000" w:rsidDel="00000000" w:rsidP="00000000" w:rsidRDefault="00000000" w:rsidRPr="00000000" w14:paraId="00000013">
      <w:pPr>
        <w:keepNext w:val="1"/>
        <w:ind w:left="720" w:firstLine="0"/>
        <w:rPr/>
      </w:pPr>
      <w:sdt>
        <w:sdtPr>
          <w:tag w:val="goog_rdk_4"/>
        </w:sdtPr>
        <w:sdtContent>
          <w:commentRangeStart w:id="4"/>
        </w:sdtContent>
      </w:sdt>
      <w:r w:rsidDel="00000000" w:rsidR="00000000" w:rsidRPr="00000000">
        <w:rPr/>
        <w:drawing>
          <wp:inline distB="0" distT="0" distL="0" distR="0">
            <wp:extent cx="5234940" cy="2476500"/>
            <wp:effectExtent b="0" l="0" r="0" t="0"/>
            <wp:docPr id="71" name="image68.png"/>
            <a:graphic>
              <a:graphicData uri="http://schemas.openxmlformats.org/drawingml/2006/picture">
                <pic:pic>
                  <pic:nvPicPr>
                    <pic:cNvPr id="0" name="image68.png"/>
                    <pic:cNvPicPr preferRelativeResize="0"/>
                  </pic:nvPicPr>
                  <pic:blipFill>
                    <a:blip r:embed="rId11"/>
                    <a:srcRect b="0" l="0" r="0" t="0"/>
                    <a:stretch>
                      <a:fillRect/>
                    </a:stretch>
                  </pic:blipFill>
                  <pic:spPr>
                    <a:xfrm>
                      <a:off x="0" y="0"/>
                      <a:ext cx="5234940" cy="2476500"/>
                    </a:xfrm>
                    <a:prstGeom prst="rect"/>
                    <a:ln/>
                  </pic:spPr>
                </pic:pic>
              </a:graphicData>
            </a:graphic>
          </wp:inline>
        </w:drawing>
      </w:r>
      <w:commentRangeEnd w:id="4"/>
      <w:r w:rsidDel="00000000" w:rsidR="00000000" w:rsidRPr="00000000">
        <w:commentReference w:id="4"/>
      </w:r>
      <w:r w:rsidDel="00000000" w:rsidR="00000000" w:rsidRPr="00000000">
        <w:rPr>
          <w:rtl w:val="0"/>
        </w:rPr>
      </w:r>
    </w:p>
    <w:p w:rsidR="00000000" w:rsidDel="00000000" w:rsidP="00000000" w:rsidRDefault="00000000" w:rsidRPr="00000000" w14:paraId="00000014">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720" w:right="0" w:firstLine="0"/>
        <w:jc w:val="left"/>
        <w:rPr>
          <w:rFonts w:ascii="Calibri" w:cs="Calibri" w:eastAsia="Calibri" w:hAnsi="Calibri"/>
          <w:b w:val="0"/>
          <w:i w:val="1"/>
          <w:smallCaps w:val="0"/>
          <w:strike w:val="0"/>
          <w:color w:val="44546a"/>
          <w:sz w:val="18"/>
          <w:szCs w:val="18"/>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Фиг. 1.2 Дълбочината може да се изчисли чрез измерване на закъснението между излъчените и отразените инфрачервени сигнали. Стойностите на </w:t>
      </w:r>
      <w:r w:rsidDel="00000000" w:rsidR="00000000" w:rsidRPr="00000000">
        <w:rPr>
          <w:rFonts w:ascii="Calibri" w:cs="Calibri" w:eastAsia="Calibri" w:hAnsi="Calibri"/>
          <w:b w:val="1"/>
          <w:i w:val="1"/>
          <w:smallCaps w:val="0"/>
          <w:strike w:val="0"/>
          <w:color w:val="44546a"/>
          <w:sz w:val="18"/>
          <w:szCs w:val="18"/>
          <w:u w:val="none"/>
          <w:shd w:fill="auto" w:val="clear"/>
          <w:vertAlign w:val="baseline"/>
          <w:rtl w:val="0"/>
        </w:rPr>
        <w:t xml:space="preserve">Q</w:t>
      </w:r>
      <w:r w:rsidDel="00000000" w:rsidR="00000000" w:rsidRPr="00000000">
        <w:rPr>
          <w:rFonts w:ascii="Calibri" w:cs="Calibri" w:eastAsia="Calibri" w:hAnsi="Calibri"/>
          <w:b w:val="1"/>
          <w:i w:val="1"/>
          <w:smallCaps w:val="0"/>
          <w:strike w:val="0"/>
          <w:color w:val="44546a"/>
          <w:sz w:val="18"/>
          <w:szCs w:val="18"/>
          <w:u w:val="none"/>
          <w:shd w:fill="auto" w:val="clear"/>
          <w:vertAlign w:val="subscript"/>
          <w:rtl w:val="0"/>
        </w:rPr>
        <w:t xml:space="preserve">1</w:t>
      </w: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 до </w:t>
      </w:r>
      <w:r w:rsidDel="00000000" w:rsidR="00000000" w:rsidRPr="00000000">
        <w:rPr>
          <w:rFonts w:ascii="Calibri" w:cs="Calibri" w:eastAsia="Calibri" w:hAnsi="Calibri"/>
          <w:b w:val="1"/>
          <w:i w:val="1"/>
          <w:smallCaps w:val="0"/>
          <w:strike w:val="0"/>
          <w:color w:val="44546a"/>
          <w:sz w:val="18"/>
          <w:szCs w:val="18"/>
          <w:u w:val="none"/>
          <w:shd w:fill="auto" w:val="clear"/>
          <w:vertAlign w:val="baseline"/>
          <w:rtl w:val="0"/>
        </w:rPr>
        <w:t xml:space="preserve">Q</w:t>
      </w:r>
      <w:r w:rsidDel="00000000" w:rsidR="00000000" w:rsidRPr="00000000">
        <w:rPr>
          <w:rFonts w:ascii="Calibri" w:cs="Calibri" w:eastAsia="Calibri" w:hAnsi="Calibri"/>
          <w:b w:val="1"/>
          <w:i w:val="1"/>
          <w:smallCaps w:val="0"/>
          <w:strike w:val="0"/>
          <w:color w:val="44546a"/>
          <w:sz w:val="18"/>
          <w:szCs w:val="18"/>
          <w:u w:val="none"/>
          <w:shd w:fill="auto" w:val="clear"/>
          <w:vertAlign w:val="subscript"/>
          <w:rtl w:val="0"/>
        </w:rPr>
        <w:t xml:space="preserve">4</w:t>
      </w: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 представят количеството електрически заряд за контролните сигнали от </w:t>
      </w:r>
      <w:r w:rsidDel="00000000" w:rsidR="00000000" w:rsidRPr="00000000">
        <w:rPr>
          <w:rFonts w:ascii="Calibri" w:cs="Calibri" w:eastAsia="Calibri" w:hAnsi="Calibri"/>
          <w:b w:val="1"/>
          <w:i w:val="1"/>
          <w:smallCaps w:val="0"/>
          <w:strike w:val="0"/>
          <w:color w:val="44546a"/>
          <w:sz w:val="18"/>
          <w:szCs w:val="18"/>
          <w:u w:val="none"/>
          <w:shd w:fill="auto" w:val="clear"/>
          <w:vertAlign w:val="baseline"/>
          <w:rtl w:val="0"/>
        </w:rPr>
        <w:t xml:space="preserve">C</w:t>
      </w:r>
      <w:r w:rsidDel="00000000" w:rsidR="00000000" w:rsidRPr="00000000">
        <w:rPr>
          <w:rFonts w:ascii="Calibri" w:cs="Calibri" w:eastAsia="Calibri" w:hAnsi="Calibri"/>
          <w:b w:val="1"/>
          <w:i w:val="1"/>
          <w:smallCaps w:val="0"/>
          <w:strike w:val="0"/>
          <w:color w:val="44546a"/>
          <w:sz w:val="18"/>
          <w:szCs w:val="18"/>
          <w:u w:val="none"/>
          <w:shd w:fill="auto" w:val="clear"/>
          <w:vertAlign w:val="subscript"/>
          <w:rtl w:val="0"/>
        </w:rPr>
        <w:t xml:space="preserve">1</w:t>
      </w:r>
      <w:r w:rsidDel="00000000" w:rsidR="00000000" w:rsidRPr="00000000">
        <w:rPr>
          <w:rFonts w:ascii="Calibri" w:cs="Calibri" w:eastAsia="Calibri" w:hAnsi="Calibri"/>
          <w:b w:val="0"/>
          <w:i w:val="1"/>
          <w:smallCaps w:val="0"/>
          <w:strike w:val="0"/>
          <w:color w:val="44546a"/>
          <w:sz w:val="18"/>
          <w:szCs w:val="18"/>
          <w:u w:val="none"/>
          <w:shd w:fill="auto" w:val="clear"/>
          <w:vertAlign w:val="subscript"/>
          <w:rtl w:val="0"/>
        </w:rPr>
        <w:t xml:space="preserve"> </w:t>
      </w: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до </w:t>
      </w:r>
      <w:r w:rsidDel="00000000" w:rsidR="00000000" w:rsidRPr="00000000">
        <w:rPr>
          <w:rFonts w:ascii="Calibri" w:cs="Calibri" w:eastAsia="Calibri" w:hAnsi="Calibri"/>
          <w:b w:val="1"/>
          <w:i w:val="1"/>
          <w:smallCaps w:val="0"/>
          <w:strike w:val="0"/>
          <w:color w:val="44546a"/>
          <w:sz w:val="18"/>
          <w:szCs w:val="18"/>
          <w:u w:val="none"/>
          <w:shd w:fill="auto" w:val="clear"/>
          <w:vertAlign w:val="baseline"/>
          <w:rtl w:val="0"/>
        </w:rPr>
        <w:t xml:space="preserve">C</w:t>
      </w:r>
      <w:r w:rsidDel="00000000" w:rsidR="00000000" w:rsidRPr="00000000">
        <w:rPr>
          <w:rFonts w:ascii="Calibri" w:cs="Calibri" w:eastAsia="Calibri" w:hAnsi="Calibri"/>
          <w:b w:val="1"/>
          <w:i w:val="1"/>
          <w:smallCaps w:val="0"/>
          <w:strike w:val="0"/>
          <w:color w:val="44546a"/>
          <w:sz w:val="18"/>
          <w:szCs w:val="18"/>
          <w:u w:val="none"/>
          <w:shd w:fill="auto" w:val="clear"/>
          <w:vertAlign w:val="subscript"/>
          <w:rtl w:val="0"/>
        </w:rPr>
        <w:t xml:space="preserve">4</w:t>
      </w: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w:t>
      </w:r>
    </w:p>
    <w:p w:rsidR="00000000" w:rsidDel="00000000" w:rsidP="00000000" w:rsidRDefault="00000000" w:rsidRPr="00000000" w14:paraId="00000015">
      <w:pPr>
        <w:keepNext w:val="0"/>
        <w:keepLines w:val="0"/>
        <w:widowControl w:val="1"/>
        <w:numPr>
          <w:ilvl w:val="1"/>
          <w:numId w:val="3"/>
        </w:numPr>
        <w:pBdr>
          <w:top w:space="0" w:sz="0" w:val="nil"/>
          <w:left w:space="0" w:sz="0" w:val="nil"/>
          <w:bottom w:space="0" w:sz="0" w:val="nil"/>
          <w:right w:space="0" w:sz="0" w:val="nil"/>
          <w:between w:space="0" w:sz="0" w:val="nil"/>
        </w:pBdr>
        <w:shd w:fill="auto" w:val="clear"/>
        <w:spacing w:after="0" w:before="0" w:line="259" w:lineRule="auto"/>
        <w:ind w:left="360" w:right="0" w:hanging="360"/>
        <w:jc w:val="both"/>
        <w:rPr>
          <w:b w:val="1"/>
          <w:i w:val="0"/>
          <w:smallCaps w:val="0"/>
          <w:strike w:val="0"/>
          <w:color w:val="000000"/>
          <w:sz w:val="22"/>
          <w:szCs w:val="22"/>
          <w:shd w:fill="auto" w:val="clear"/>
          <w:vertAlign w:val="baseline"/>
        </w:rPr>
      </w:pPr>
      <w:r w:rsidDel="00000000" w:rsidR="00000000" w:rsidRPr="00000000">
        <w:rPr>
          <w:b w:val="1"/>
          <w:i w:val="0"/>
          <w:smallCaps w:val="0"/>
          <w:strike w:val="0"/>
          <w:color w:val="000000"/>
          <w:sz w:val="22"/>
          <w:szCs w:val="22"/>
          <w:u w:val="none"/>
          <w:shd w:fill="auto" w:val="clear"/>
          <w:vertAlign w:val="baseline"/>
          <w:rtl w:val="0"/>
        </w:rPr>
        <w:t xml:space="preserve">Подобряване на изображението на дълбочината(depth image)</w:t>
      </w:r>
    </w:p>
    <w:p w:rsidR="00000000" w:rsidDel="00000000" w:rsidP="00000000" w:rsidRDefault="00000000" w:rsidRPr="00000000" w14:paraId="00000016">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36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Тази част описва характерните източници на грешки в ToF изображенията. Дискутирани са някои методи за намаляването на тези грешки. Случаят на размазване поради движение, което е особен проблем, се разгледа подробно.</w:t>
      </w:r>
    </w:p>
    <w:p w:rsidR="00000000" w:rsidDel="00000000" w:rsidP="00000000" w:rsidRDefault="00000000" w:rsidRPr="00000000" w14:paraId="00000017">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360" w:right="0" w:firstLine="0"/>
        <w:jc w:val="both"/>
        <w:rPr>
          <w:b w:val="1"/>
          <w:i w:val="0"/>
          <w:smallCaps w:val="0"/>
          <w:strike w:val="0"/>
          <w:color w:val="000000"/>
          <w:sz w:val="22"/>
          <w:szCs w:val="22"/>
          <w:u w:val="none"/>
          <w:shd w:fill="auto" w:val="clear"/>
          <w:vertAlign w:val="baseline"/>
        </w:rPr>
      </w:pPr>
      <w:r w:rsidDel="00000000" w:rsidR="00000000" w:rsidRPr="00000000">
        <w:rPr>
          <w:b w:val="1"/>
          <w:i w:val="0"/>
          <w:smallCaps w:val="0"/>
          <w:strike w:val="0"/>
          <w:color w:val="000000"/>
          <w:sz w:val="22"/>
          <w:szCs w:val="22"/>
          <w:u w:val="none"/>
          <w:shd w:fill="auto" w:val="clear"/>
          <w:vertAlign w:val="baseline"/>
          <w:rtl w:val="0"/>
        </w:rPr>
        <w:t xml:space="preserve">1.3.1</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r w:rsidDel="00000000" w:rsidR="00000000" w:rsidRPr="00000000">
        <w:rPr>
          <w:b w:val="1"/>
          <w:i w:val="0"/>
          <w:smallCaps w:val="0"/>
          <w:strike w:val="0"/>
          <w:color w:val="000000"/>
          <w:sz w:val="22"/>
          <w:szCs w:val="22"/>
          <w:u w:val="none"/>
          <w:shd w:fill="auto" w:val="clear"/>
          <w:vertAlign w:val="baseline"/>
          <w:rtl w:val="0"/>
        </w:rPr>
        <w:t xml:space="preserve">Системна греш</w:t>
      </w:r>
      <w:r w:rsidDel="00000000" w:rsidR="00000000" w:rsidRPr="00000000">
        <w:rPr>
          <w:b w:val="1"/>
          <w:rtl w:val="0"/>
        </w:rPr>
        <w:t xml:space="preserve">к</w:t>
      </w:r>
      <w:r w:rsidDel="00000000" w:rsidR="00000000" w:rsidRPr="00000000">
        <w:rPr>
          <w:b w:val="1"/>
          <w:i w:val="0"/>
          <w:smallCaps w:val="0"/>
          <w:strike w:val="0"/>
          <w:color w:val="000000"/>
          <w:sz w:val="22"/>
          <w:szCs w:val="22"/>
          <w:u w:val="none"/>
          <w:shd w:fill="auto" w:val="clear"/>
          <w:vertAlign w:val="baseline"/>
          <w:rtl w:val="0"/>
        </w:rPr>
        <w:t xml:space="preserve">а при дълбочината</w:t>
      </w:r>
    </w:p>
    <w:p w:rsidR="00000000" w:rsidDel="00000000" w:rsidP="00000000" w:rsidRDefault="00000000" w:rsidRPr="00000000" w14:paraId="00000018">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36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От принципа и архитектурата на ToF сензорите, камерата за дълбочина страдат от няколко системни грешки като демодулация на </w:t>
      </w:r>
      <w:r w:rsidDel="00000000" w:rsidR="00000000" w:rsidRPr="00000000">
        <w:rPr>
          <w:rtl w:val="0"/>
        </w:rPr>
        <w:t xml:space="preserve">IR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светлина(</w:t>
      </w:r>
      <w:r w:rsidDel="00000000" w:rsidR="00000000" w:rsidRPr="00000000">
        <w:rPr>
          <w:b w:val="1"/>
          <w:i w:val="0"/>
          <w:smallCaps w:val="0"/>
          <w:strike w:val="0"/>
          <w:color w:val="000000"/>
          <w:sz w:val="22"/>
          <w:szCs w:val="22"/>
          <w:u w:val="none"/>
          <w:shd w:fill="auto" w:val="clear"/>
          <w:vertAlign w:val="baseline"/>
          <w:rtl w:val="0"/>
        </w:rPr>
        <w:t xml:space="preserve">IR </w:t>
      </w:r>
      <w:r w:rsidDel="00000000" w:rsidR="00000000" w:rsidRPr="00000000">
        <w:rPr>
          <w:b w:val="1"/>
          <w:i w:val="0"/>
          <w:smallCaps w:val="0"/>
          <w:strike w:val="0"/>
          <w:color w:val="000000"/>
          <w:sz w:val="22"/>
          <w:szCs w:val="22"/>
          <w:u w:val="none"/>
          <w:shd w:fill="auto" w:val="clear"/>
          <w:vertAlign w:val="baseline"/>
          <w:rtl w:val="0"/>
        </w:rPr>
        <w:t xml:space="preserve">demodulation</w:t>
      </w:r>
      <w:r w:rsidDel="00000000" w:rsidR="00000000" w:rsidRPr="00000000">
        <w:rPr>
          <w:b w:val="1"/>
          <w:i w:val="0"/>
          <w:smallCaps w:val="0"/>
          <w:strike w:val="0"/>
          <w:color w:val="000000"/>
          <w:sz w:val="22"/>
          <w:szCs w:val="22"/>
          <w:u w:val="none"/>
          <w:shd w:fill="auto" w:val="clear"/>
          <w:vertAlign w:val="baseline"/>
          <w:rtl w:val="0"/>
        </w:rPr>
        <w:t xml:space="preserve"> error</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грешка на интеграционното време</w:t>
      </w:r>
      <w:r w:rsidDel="00000000" w:rsidR="00000000" w:rsidRPr="00000000">
        <w:rPr>
          <w:rtl w:val="0"/>
        </w:rPr>
        <w:t xml:space="preserve">(</w:t>
      </w:r>
      <w:r w:rsidDel="00000000" w:rsidR="00000000" w:rsidRPr="00000000">
        <w:rPr>
          <w:b w:val="1"/>
          <w:rtl w:val="0"/>
        </w:rPr>
        <w:t xml:space="preserve">integration time error</w:t>
      </w:r>
      <w:r w:rsidDel="00000000" w:rsidR="00000000" w:rsidRPr="00000000">
        <w:rPr>
          <w:rtl w:val="0"/>
        </w:rPr>
        <w:t xml:space="preserve">)</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двусмислие на амплитудата(</w:t>
      </w:r>
      <w:r w:rsidDel="00000000" w:rsidR="00000000" w:rsidRPr="00000000">
        <w:rPr>
          <w:b w:val="1"/>
          <w:i w:val="0"/>
          <w:smallCaps w:val="0"/>
          <w:strike w:val="0"/>
          <w:color w:val="000000"/>
          <w:sz w:val="22"/>
          <w:szCs w:val="22"/>
          <w:u w:val="none"/>
          <w:shd w:fill="auto" w:val="clear"/>
          <w:vertAlign w:val="baseline"/>
          <w:rtl w:val="0"/>
        </w:rPr>
        <w:t xml:space="preserve">amplitude ambiguity</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и грешка в температурата</w:t>
      </w:r>
      <w:r w:rsidDel="00000000" w:rsidR="00000000" w:rsidRPr="00000000">
        <w:rPr>
          <w:rtl w:val="0"/>
        </w:rPr>
        <w:t xml:space="preserve">(</w:t>
      </w:r>
      <w:r w:rsidDel="00000000" w:rsidR="00000000" w:rsidRPr="00000000">
        <w:rPr>
          <w:b w:val="1"/>
          <w:rtl w:val="0"/>
        </w:rPr>
        <w:t xml:space="preserve">temperature error</w:t>
      </w:r>
      <w:r w:rsidDel="00000000" w:rsidR="00000000" w:rsidRPr="00000000">
        <w:rPr>
          <w:rtl w:val="0"/>
        </w:rPr>
        <w:t xml:space="preserve">)</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Както е показано на фиг. 1.3(a) – по-дълга интеграция увеличава отношението сигнал</w:t>
      </w:r>
      <w:r w:rsidDel="00000000" w:rsidR="00000000" w:rsidRPr="00000000">
        <w:rPr>
          <w:rtl w:val="0"/>
        </w:rPr>
        <w:t xml:space="preserve">-</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шум</w:t>
      </w:r>
      <w:r w:rsidDel="00000000" w:rsidR="00000000" w:rsidRPr="00000000">
        <w:rPr>
          <w:rtl w:val="0"/>
        </w:rPr>
        <w:t xml:space="preserve">(т.е. намалява шума)</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въпреки това има отношение и до честота на кадрите. Фиг. 1.3(b) показва, че амплитудата на отразената инфрачервен сигнал варира според цвета на обекта и разстоянието до камерата. Двусмисленост на амплитудата вкарва шум в изчисляването на дълбочината.</w:t>
      </w:r>
    </w:p>
    <w:p w:rsidR="00000000" w:rsidDel="00000000" w:rsidP="00000000" w:rsidRDefault="00000000" w:rsidRPr="00000000" w14:paraId="00000019">
      <w:pPr>
        <w:keepNext w:val="1"/>
        <w:keepLines w:val="0"/>
        <w:widowControl w:val="1"/>
        <w:pBdr>
          <w:top w:space="0" w:sz="0" w:val="nil"/>
          <w:left w:space="0" w:sz="0" w:val="nil"/>
          <w:bottom w:space="0" w:sz="0" w:val="nil"/>
          <w:right w:space="0" w:sz="0" w:val="nil"/>
          <w:between w:space="0" w:sz="0" w:val="nil"/>
        </w:pBdr>
        <w:shd w:fill="auto" w:val="clear"/>
        <w:spacing w:after="160" w:before="0" w:line="259" w:lineRule="auto"/>
        <w:ind w:left="36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760720" cy="2173721"/>
            <wp:effectExtent b="0" l="0" r="0" t="0"/>
            <wp:docPr id="70" name="image65.png"/>
            <a:graphic>
              <a:graphicData uri="http://schemas.openxmlformats.org/drawingml/2006/picture">
                <pic:pic>
                  <pic:nvPicPr>
                    <pic:cNvPr id="0" name="image65.png"/>
                    <pic:cNvPicPr preferRelativeResize="0"/>
                  </pic:nvPicPr>
                  <pic:blipFill>
                    <a:blip r:embed="rId12"/>
                    <a:srcRect b="0" l="0" r="0" t="0"/>
                    <a:stretch>
                      <a:fillRect/>
                    </a:stretch>
                  </pic:blipFill>
                  <pic:spPr>
                    <a:xfrm>
                      <a:off x="0" y="0"/>
                      <a:ext cx="5760720" cy="2173721"/>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200" w:before="0" w:line="240" w:lineRule="auto"/>
        <w:ind w:left="720" w:right="0" w:hanging="360"/>
        <w:jc w:val="both"/>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Интеграционна грешка във времето: По-дългото време за интеграция показва по-голяма точност на дълбочината(дясно), спрямо по-малкото време за интеграция</w:t>
      </w:r>
    </w:p>
    <w:p w:rsidR="00000000" w:rsidDel="00000000" w:rsidP="00000000" w:rsidRDefault="00000000" w:rsidRPr="00000000" w14:paraId="0000001B">
      <w:pPr>
        <w:keepNext w:val="1"/>
        <w:rPr/>
      </w:pPr>
      <w:r w:rsidDel="00000000" w:rsidR="00000000" w:rsidRPr="00000000">
        <w:rPr/>
        <w:drawing>
          <wp:inline distB="0" distT="0" distL="0" distR="0">
            <wp:extent cx="6513741" cy="2821238"/>
            <wp:effectExtent b="0" l="0" r="0" t="0"/>
            <wp:docPr id="73" name="image69.png"/>
            <a:graphic>
              <a:graphicData uri="http://schemas.openxmlformats.org/drawingml/2006/picture">
                <pic:pic>
                  <pic:nvPicPr>
                    <pic:cNvPr id="0" name="image69.png"/>
                    <pic:cNvPicPr preferRelativeResize="0"/>
                  </pic:nvPicPr>
                  <pic:blipFill>
                    <a:blip r:embed="rId13"/>
                    <a:srcRect b="0" l="0" r="0" t="0"/>
                    <a:stretch>
                      <a:fillRect/>
                    </a:stretch>
                  </pic:blipFill>
                  <pic:spPr>
                    <a:xfrm>
                      <a:off x="0" y="0"/>
                      <a:ext cx="6513741" cy="2821238"/>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200" w:before="0" w:line="240" w:lineRule="auto"/>
        <w:ind w:left="720" w:right="0" w:hanging="360"/>
        <w:jc w:val="left"/>
        <w:rPr>
          <w:rFonts w:ascii="Calibri" w:cs="Calibri" w:eastAsia="Calibri" w:hAnsi="Calibri"/>
          <w:b w:val="0"/>
          <w:i w:val="1"/>
          <w:smallCaps w:val="0"/>
          <w:strike w:val="0"/>
          <w:color w:val="44546a"/>
          <w:sz w:val="18"/>
          <w:szCs w:val="18"/>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Грешка на амплитудата на инфрачервената светлина: 3D точките на една и съща дълбочина(шахмата </w:t>
      </w:r>
      <w:r w:rsidDel="00000000" w:rsidR="00000000" w:rsidRPr="00000000">
        <w:rPr>
          <w:i w:val="1"/>
          <w:color w:val="44546a"/>
          <w:sz w:val="18"/>
          <w:szCs w:val="18"/>
          <w:rtl w:val="0"/>
        </w:rPr>
        <w:t xml:space="preserve">в ляво</w:t>
      </w: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 показва различна инфрачервена амплитуда(шаха </w:t>
      </w:r>
      <w:r w:rsidDel="00000000" w:rsidR="00000000" w:rsidRPr="00000000">
        <w:rPr>
          <w:i w:val="1"/>
          <w:color w:val="44546a"/>
          <w:sz w:val="18"/>
          <w:szCs w:val="18"/>
          <w:rtl w:val="0"/>
        </w:rPr>
        <w:t xml:space="preserve">в дясно</w:t>
      </w: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 спрямо цвета на целевия обект.</w:t>
      </w:r>
    </w:p>
    <w:p w:rsidR="00000000" w:rsidDel="00000000" w:rsidP="00000000" w:rsidRDefault="00000000" w:rsidRPr="00000000" w14:paraId="0000001D">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360" w:right="0" w:firstLine="0"/>
        <w:jc w:val="both"/>
        <w:rPr>
          <w:rFonts w:ascii="Calibri" w:cs="Calibri" w:eastAsia="Calibri" w:hAnsi="Calibri"/>
          <w:b w:val="0"/>
          <w:i w:val="1"/>
          <w:smallCaps w:val="0"/>
          <w:strike w:val="0"/>
          <w:color w:val="44546a"/>
          <w:sz w:val="18"/>
          <w:szCs w:val="18"/>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Фиг. 1.3 Системни шумове и грешки. Тези грешки идват от принципа на измерване на дълбочината на ToF.</w:t>
      </w:r>
    </w:p>
    <w:p w:rsidR="00000000" w:rsidDel="00000000" w:rsidP="00000000" w:rsidRDefault="00000000" w:rsidRPr="00000000" w14:paraId="0000001E">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360" w:right="0" w:firstLine="0"/>
        <w:jc w:val="both"/>
        <w:rPr>
          <w:b w:val="1"/>
          <w:i w:val="0"/>
          <w:smallCaps w:val="0"/>
          <w:strike w:val="0"/>
          <w:color w:val="000000"/>
          <w:sz w:val="22"/>
          <w:szCs w:val="22"/>
          <w:u w:val="none"/>
          <w:shd w:fill="auto" w:val="clear"/>
          <w:vertAlign w:val="baseline"/>
        </w:rPr>
      </w:pPr>
      <w:r w:rsidDel="00000000" w:rsidR="00000000" w:rsidRPr="00000000">
        <w:rPr>
          <w:b w:val="1"/>
          <w:i w:val="0"/>
          <w:smallCaps w:val="0"/>
          <w:strike w:val="0"/>
          <w:color w:val="000000"/>
          <w:sz w:val="22"/>
          <w:szCs w:val="22"/>
          <w:u w:val="none"/>
          <w:shd w:fill="auto" w:val="clear"/>
          <w:vertAlign w:val="baseline"/>
          <w:rtl w:val="0"/>
        </w:rPr>
        <w:t xml:space="preserve">1.3.2 Несистем</w:t>
      </w:r>
      <w:r w:rsidDel="00000000" w:rsidR="00000000" w:rsidRPr="00000000">
        <w:rPr>
          <w:b w:val="1"/>
          <w:rtl w:val="0"/>
        </w:rPr>
        <w:t xml:space="preserve">атичн</w:t>
      </w:r>
      <w:r w:rsidDel="00000000" w:rsidR="00000000" w:rsidRPr="00000000">
        <w:rPr>
          <w:b w:val="1"/>
          <w:i w:val="0"/>
          <w:smallCaps w:val="0"/>
          <w:strike w:val="0"/>
          <w:color w:val="000000"/>
          <w:sz w:val="22"/>
          <w:szCs w:val="22"/>
          <w:u w:val="none"/>
          <w:shd w:fill="auto" w:val="clear"/>
          <w:vertAlign w:val="baseline"/>
          <w:rtl w:val="0"/>
        </w:rPr>
        <w:t xml:space="preserve">и грешки при измерването на дълбочината</w:t>
      </w:r>
    </w:p>
    <w:p w:rsidR="00000000" w:rsidDel="00000000" w:rsidP="00000000" w:rsidRDefault="00000000" w:rsidRPr="00000000" w14:paraId="0000001F">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36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Разсейването на светлината(</w:t>
      </w:r>
      <w:r w:rsidDel="00000000" w:rsidR="00000000" w:rsidRPr="00000000">
        <w:rPr>
          <w:b w:val="1"/>
          <w:rtl w:val="0"/>
        </w:rPr>
        <w:t xml:space="preserve">Light scattering</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допринася за увеличаването на артефактите в изображението, поради ниската чувствителност на устройството. На фиг. 1.4(a) е показано, че близките обекти(причиняващи инфрачервено насищане) в долната дясна част на изображението внасят изкривяване в другите региони, което е показано в пунктирания кръг.  Multipath error се получава, когато изчисляването на дълбочината в пиксел сензор е суперпозиция на много отразени инфрачервени сигнали. Този ефект става сериозен около региони с вдлъбнати ръбове както е показано на фиг.1.4(b). Двусмислената граница на обекта става сериозен проблем, когато е необходимо да се реконструира 3D структура от изображението на дълбочините. Пикселите близо до границите пропадат между предния и задния план, което допринася за повече изкривявания в 3D структурата.</w:t>
      </w:r>
    </w:p>
    <w:p w:rsidR="00000000" w:rsidDel="00000000" w:rsidP="00000000" w:rsidRDefault="00000000" w:rsidRPr="00000000" w14:paraId="00000020">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360" w:right="0" w:firstLine="0"/>
        <w:jc w:val="both"/>
        <w:rPr>
          <w:b w:val="1"/>
          <w:i w:val="0"/>
          <w:smallCaps w:val="0"/>
          <w:strike w:val="0"/>
          <w:color w:val="000000"/>
          <w:sz w:val="22"/>
          <w:szCs w:val="22"/>
          <w:u w:val="none"/>
          <w:shd w:fill="auto" w:val="clear"/>
          <w:vertAlign w:val="baseline"/>
        </w:rPr>
      </w:pPr>
      <w:r w:rsidDel="00000000" w:rsidR="00000000" w:rsidRPr="00000000">
        <w:rPr>
          <w:b w:val="1"/>
          <w:i w:val="0"/>
          <w:smallCaps w:val="0"/>
          <w:strike w:val="0"/>
          <w:color w:val="000000"/>
          <w:sz w:val="22"/>
          <w:szCs w:val="22"/>
          <w:u w:val="none"/>
          <w:shd w:fill="auto" w:val="clear"/>
          <w:vertAlign w:val="baseline"/>
          <w:rtl w:val="0"/>
        </w:rPr>
        <w:t xml:space="preserve">1.3.3</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r w:rsidDel="00000000" w:rsidR="00000000" w:rsidRPr="00000000">
        <w:rPr>
          <w:b w:val="1"/>
          <w:i w:val="0"/>
          <w:smallCaps w:val="0"/>
          <w:strike w:val="0"/>
          <w:color w:val="000000"/>
          <w:sz w:val="22"/>
          <w:szCs w:val="22"/>
          <w:u w:val="none"/>
          <w:shd w:fill="auto" w:val="clear"/>
          <w:vertAlign w:val="baseline"/>
          <w:rtl w:val="0"/>
        </w:rPr>
        <w:t xml:space="preserve">Размазване от движение</w:t>
      </w:r>
    </w:p>
    <w:p w:rsidR="00000000" w:rsidDel="00000000" w:rsidP="00000000" w:rsidRDefault="00000000" w:rsidRPr="00000000" w14:paraId="00000021">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36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Размазването от движение, което е предизвикано от движение на камера или обекта, може да е критичен източник на грешка при on-line(на живо) 3D заснемането и реконструиране с ToF камера. Заради триизмерното измерване на дълбочината използва за реконструиране на 3D геометрията на сцената, размазаните региони в дълбочинното изображение довеждат до сериозни изкривяване в последващата 3D реконструкция. В тази част, ще се изучи теорията на ToF сензорите, анализа получаването на размазване от движение и какво представлява. Поради своята уникална архитектура на сканиране, размазването от движение е доста различни от това при цветните камери, което означава, че съществуващите методи </w:t>
      </w:r>
      <w:r w:rsidDel="00000000" w:rsidR="00000000" w:rsidRPr="00000000">
        <w:rPr>
          <w:rtl w:val="0"/>
        </w:rPr>
        <w:t xml:space="preserve">з</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а премахване на размазването, не са приложими.</w:t>
      </w:r>
    </w:p>
    <w:p w:rsidR="00000000" w:rsidDel="00000000" w:rsidP="00000000" w:rsidRDefault="00000000" w:rsidRPr="00000000" w14:paraId="00000022">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360" w:right="0" w:firstLine="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Размазването от движение, което се наблюдава в изображенията на дълбочината, има различно проявление от това при цветните изображения. Цветното размазване се изразява чрез плавен преход на цветовете между предния и зад</w:t>
      </w:r>
      <w:r w:rsidDel="00000000" w:rsidR="00000000" w:rsidRPr="00000000">
        <w:rPr>
          <w:rtl w:val="0"/>
        </w:rPr>
        <w:t xml:space="preserve">ен</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план. От друга ст</w:t>
      </w:r>
      <w:r w:rsidDel="00000000" w:rsidR="00000000" w:rsidRPr="00000000">
        <w:rPr>
          <w:rtl w:val="0"/>
        </w:rPr>
        <w:t xml:space="preserve">рана размазването при изображенията на дълбочина, има тенденция за превишаване или намаляване на дълбочината в регионите, т.е. да се получават резки спадовете или възвишения, а не гладък преход в дълбочината. Това е поради различната архитектура на сканиране в ToF камерите за разлика от конвенционалните цветни камери. ToF камерата излъчва инфрачервени сигнали със специфична честота и измерва фазовата разлика  в излъчения и получения сигнал за получаване на дълбочината между камерата и </w:t>
      </w:r>
      <w:r w:rsidDel="00000000" w:rsidR="00000000" w:rsidRPr="00000000">
        <w:rPr>
          <w:rtl w:val="0"/>
        </w:rPr>
        <w:t xml:space="preserve">обекта</w:t>
      </w:r>
      <w:r w:rsidDel="00000000" w:rsidR="00000000" w:rsidRPr="00000000">
        <w:rPr>
          <w:rtl w:val="0"/>
        </w:rPr>
        <w:t xml:space="preserve">. Докато се изчислява стойността на дълбочината е необходимо да се извърши нелинейна трансформация. Поради тази архитектурна разлика, плавната грешка във фазовото измерване може да доведе до неравномерна грешка като възходи и спадове(</w:t>
      </w:r>
      <w:r w:rsidDel="00000000" w:rsidR="00000000" w:rsidRPr="00000000">
        <w:rPr>
          <w:b w:val="1"/>
          <w:rtl w:val="0"/>
        </w:rPr>
        <w:t xml:space="preserve">overshoot or undershoot</w:t>
      </w:r>
      <w:r w:rsidDel="00000000" w:rsidR="00000000" w:rsidRPr="00000000">
        <w:rPr>
          <w:rtl w:val="0"/>
        </w:rPr>
        <w:t xml:space="preserve">). В резултат на разликата в архитектурата, прави стандартните алгоритми за премахване на размазването(</w:t>
      </w:r>
      <w:r w:rsidDel="00000000" w:rsidR="00000000" w:rsidRPr="00000000">
        <w:rPr>
          <w:b w:val="1"/>
          <w:rtl w:val="0"/>
        </w:rPr>
        <w:t xml:space="preserve">deblurring</w:t>
      </w:r>
      <w:r w:rsidDel="00000000" w:rsidR="00000000" w:rsidRPr="00000000">
        <w:rPr>
          <w:rtl w:val="0"/>
        </w:rPr>
        <w:t xml:space="preserve">) неприложими.</w:t>
      </w:r>
    </w:p>
    <w:p w:rsidR="00000000" w:rsidDel="00000000" w:rsidP="00000000" w:rsidRDefault="00000000" w:rsidRPr="00000000" w14:paraId="00000023">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360" w:right="0" w:firstLine="0"/>
        <w:jc w:val="both"/>
        <w:rPr/>
      </w:pPr>
      <w:r w:rsidDel="00000000" w:rsidR="00000000" w:rsidRPr="00000000">
        <w:rPr>
          <w:rtl w:val="0"/>
        </w:rPr>
        <w:t xml:space="preserve">Специални случа на този проблем са изучавани. Хусман въвежда техника за засичане на размазване от движение на конвейр, в присъствието на едно насочено движение. Лотер предложи метод за откриване на размазвания, базиран на вътрешно сензорен контрол, който не е уместен в общите настройки. Линднер моделира ToF размазването от движение в дълбочинното изображение, за да компенсира артефактите(регионите с грешки). Въпреки това, те въвеждат прост случай на размазване без да се има предвид принципа на сканиране на ToF. Лий разглежда принципа на ToF размазаните артефакти и предлага систематични методи за засичане на размазване и премахване на размазване.</w:t>
      </w:r>
    </w:p>
    <w:p w:rsidR="00000000" w:rsidDel="00000000" w:rsidP="00000000" w:rsidRDefault="00000000" w:rsidRPr="00000000" w14:paraId="00000024">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360" w:right="0" w:firstLine="0"/>
        <w:jc w:val="both"/>
        <w:rPr/>
      </w:pPr>
      <w:r w:rsidDel="00000000" w:rsidR="00000000" w:rsidRPr="00000000">
        <w:rPr/>
        <w:drawing>
          <wp:inline distB="114300" distT="114300" distL="114300" distR="114300">
            <wp:extent cx="5760410" cy="2311400"/>
            <wp:effectExtent b="0" l="0" r="0" t="0"/>
            <wp:docPr id="5" name="image23.png"/>
            <a:graphic>
              <a:graphicData uri="http://schemas.openxmlformats.org/drawingml/2006/picture">
                <pic:pic>
                  <pic:nvPicPr>
                    <pic:cNvPr id="0" name="image23.png"/>
                    <pic:cNvPicPr preferRelativeResize="0"/>
                  </pic:nvPicPr>
                  <pic:blipFill>
                    <a:blip r:embed="rId14"/>
                    <a:srcRect b="0" l="0" r="0" t="0"/>
                    <a:stretch>
                      <a:fillRect/>
                    </a:stretch>
                  </pic:blipFill>
                  <pic:spPr>
                    <a:xfrm>
                      <a:off x="0" y="0"/>
                      <a:ext cx="5760410" cy="2311400"/>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numPr>
          <w:ilvl w:val="0"/>
          <w:numId w:val="2"/>
        </w:numPr>
        <w:spacing w:after="200" w:line="240" w:lineRule="auto"/>
        <w:ind w:left="720" w:hanging="360"/>
        <w:rPr>
          <w:i w:val="1"/>
          <w:color w:val="44546a"/>
          <w:sz w:val="18"/>
          <w:szCs w:val="18"/>
        </w:rPr>
      </w:pPr>
      <w:r w:rsidDel="00000000" w:rsidR="00000000" w:rsidRPr="00000000">
        <w:rPr>
          <w:i w:val="1"/>
          <w:color w:val="44546a"/>
          <w:sz w:val="18"/>
          <w:szCs w:val="18"/>
          <w:rtl w:val="0"/>
        </w:rPr>
        <w:t xml:space="preserve">Разсейване на светлина: Насищането на светлина в долния десен ъгъл на дълбочинното изображение причинява изкривяване в други части, както  показано от пунктираните кръгове.</w:t>
      </w:r>
    </w:p>
    <w:p w:rsidR="00000000" w:rsidDel="00000000" w:rsidP="00000000" w:rsidRDefault="00000000" w:rsidRPr="00000000" w14:paraId="00000026">
      <w:pPr>
        <w:spacing w:after="200" w:line="240" w:lineRule="auto"/>
        <w:ind w:left="720" w:firstLine="0"/>
        <w:rPr>
          <w:i w:val="1"/>
          <w:color w:val="44546a"/>
          <w:sz w:val="18"/>
          <w:szCs w:val="18"/>
        </w:rPr>
      </w:pPr>
      <w:r w:rsidDel="00000000" w:rsidR="00000000" w:rsidRPr="00000000">
        <w:rPr>
          <w:i w:val="1"/>
          <w:color w:val="44546a"/>
          <w:sz w:val="18"/>
          <w:szCs w:val="18"/>
        </w:rPr>
        <w:drawing>
          <wp:inline distB="114300" distT="114300" distL="114300" distR="114300">
            <wp:extent cx="5760410" cy="1993900"/>
            <wp:effectExtent b="0" l="0" r="0" t="0"/>
            <wp:docPr id="82" name="image78.png"/>
            <a:graphic>
              <a:graphicData uri="http://schemas.openxmlformats.org/drawingml/2006/picture">
                <pic:pic>
                  <pic:nvPicPr>
                    <pic:cNvPr id="0" name="image78.png"/>
                    <pic:cNvPicPr preferRelativeResize="0"/>
                  </pic:nvPicPr>
                  <pic:blipFill>
                    <a:blip r:embed="rId15"/>
                    <a:srcRect b="0" l="0" r="0" t="0"/>
                    <a:stretch>
                      <a:fillRect/>
                    </a:stretch>
                  </pic:blipFill>
                  <pic:spPr>
                    <a:xfrm>
                      <a:off x="0" y="0"/>
                      <a:ext cx="5760410" cy="1993900"/>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numPr>
          <w:ilvl w:val="0"/>
          <w:numId w:val="2"/>
        </w:numPr>
        <w:spacing w:after="200" w:line="240" w:lineRule="auto"/>
        <w:ind w:left="720" w:hanging="360"/>
        <w:rPr>
          <w:i w:val="1"/>
          <w:color w:val="44546a"/>
          <w:sz w:val="18"/>
          <w:szCs w:val="18"/>
          <w:u w:val="none"/>
        </w:rPr>
      </w:pPr>
      <w:r w:rsidDel="00000000" w:rsidR="00000000" w:rsidRPr="00000000">
        <w:rPr>
          <w:i w:val="1"/>
          <w:color w:val="44546a"/>
          <w:sz w:val="18"/>
          <w:szCs w:val="18"/>
          <w:rtl w:val="0"/>
        </w:rPr>
        <w:t xml:space="preserve">Multipath Error(точка е суперпозиция за други точки): Регионите в вдлъбнат ъгъл са засегнати и показват изкривени измервания на дълбочината.</w:t>
      </w:r>
    </w:p>
    <w:p w:rsidR="00000000" w:rsidDel="00000000" w:rsidP="00000000" w:rsidRDefault="00000000" w:rsidRPr="00000000" w14:paraId="00000028">
      <w:pPr>
        <w:spacing w:after="200" w:line="240" w:lineRule="auto"/>
        <w:rPr>
          <w:i w:val="1"/>
          <w:color w:val="44546a"/>
          <w:sz w:val="18"/>
          <w:szCs w:val="18"/>
        </w:rPr>
      </w:pPr>
      <w:r w:rsidDel="00000000" w:rsidR="00000000" w:rsidRPr="00000000">
        <w:rPr>
          <w:i w:val="1"/>
          <w:color w:val="44546a"/>
          <w:sz w:val="18"/>
          <w:szCs w:val="18"/>
        </w:rPr>
        <w:drawing>
          <wp:inline distB="114300" distT="114300" distL="114300" distR="114300">
            <wp:extent cx="5760410" cy="2362200"/>
            <wp:effectExtent b="0" l="0" r="0" t="0"/>
            <wp:docPr id="36" name="image26.png"/>
            <a:graphic>
              <a:graphicData uri="http://schemas.openxmlformats.org/drawingml/2006/picture">
                <pic:pic>
                  <pic:nvPicPr>
                    <pic:cNvPr id="0" name="image26.png"/>
                    <pic:cNvPicPr preferRelativeResize="0"/>
                  </pic:nvPicPr>
                  <pic:blipFill>
                    <a:blip r:embed="rId16"/>
                    <a:srcRect b="0" l="0" r="0" t="0"/>
                    <a:stretch>
                      <a:fillRect/>
                    </a:stretch>
                  </pic:blipFill>
                  <pic:spPr>
                    <a:xfrm>
                      <a:off x="0" y="0"/>
                      <a:ext cx="5760410"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numPr>
          <w:ilvl w:val="0"/>
          <w:numId w:val="2"/>
        </w:numPr>
        <w:spacing w:after="200" w:line="240" w:lineRule="auto"/>
        <w:ind w:left="720" w:hanging="360"/>
        <w:rPr>
          <w:i w:val="1"/>
          <w:color w:val="44546a"/>
          <w:sz w:val="18"/>
          <w:szCs w:val="18"/>
          <w:u w:val="none"/>
        </w:rPr>
      </w:pPr>
      <w:r w:rsidDel="00000000" w:rsidR="00000000" w:rsidRPr="00000000">
        <w:rPr>
          <w:i w:val="1"/>
          <w:color w:val="44546a"/>
          <w:sz w:val="18"/>
          <w:szCs w:val="18"/>
          <w:rtl w:val="0"/>
        </w:rPr>
        <w:t xml:space="preserve">Двусмислени граници на обект: Няколко точки от от обекта са позиционирани между предния и задния план, което причинява изкривявания в 3D структурата.</w:t>
      </w:r>
    </w:p>
    <w:p w:rsidR="00000000" w:rsidDel="00000000" w:rsidP="00000000" w:rsidRDefault="00000000" w:rsidRPr="00000000" w14:paraId="0000002A">
      <w:pPr>
        <w:spacing w:after="200" w:line="240" w:lineRule="auto"/>
        <w:ind w:left="360" w:firstLine="0"/>
        <w:jc w:val="both"/>
        <w:rPr>
          <w:i w:val="1"/>
          <w:color w:val="44546a"/>
          <w:sz w:val="18"/>
          <w:szCs w:val="18"/>
        </w:rPr>
      </w:pPr>
      <w:r w:rsidDel="00000000" w:rsidR="00000000" w:rsidRPr="00000000">
        <w:rPr>
          <w:i w:val="1"/>
          <w:color w:val="44546a"/>
          <w:sz w:val="18"/>
          <w:szCs w:val="18"/>
          <w:rtl w:val="0"/>
        </w:rPr>
        <w:t xml:space="preserve">Фиг. 1.4 Несистематичен шум и грешки: Базирани на измерването на дълбочината, структурата на сцената може да породи характерни грешки.</w:t>
      </w:r>
    </w:p>
    <w:p w:rsidR="00000000" w:rsidDel="00000000" w:rsidP="00000000" w:rsidRDefault="00000000" w:rsidRPr="00000000" w14:paraId="0000002B">
      <w:pPr>
        <w:ind w:left="360" w:firstLine="0"/>
        <w:jc w:val="both"/>
        <w:rPr/>
      </w:pPr>
      <w:r w:rsidDel="00000000" w:rsidR="00000000" w:rsidRPr="00000000">
        <w:rPr>
          <w:rtl w:val="0"/>
        </w:rPr>
        <w:t xml:space="preserve">На база принципите за сканиране, ще бъдат проучено Как възникна размазването от движение и Какви са неговите характеристики. Нека предположим, че се появява някакво движение от камерата или обекта по време на интеграцията, което променя фазовата разлика в отразени инфрачервен сигнал, който се индикира със сив цвят на фиг.1.2. С цел събиране на достатъчно електрически сигнал за </w:t>
      </w:r>
      <w:r w:rsidDel="00000000" w:rsidR="00000000" w:rsidRPr="00000000">
        <w:rPr>
          <w:b w:val="1"/>
          <w:rtl w:val="0"/>
        </w:rPr>
        <w:t xml:space="preserve">Q</w:t>
      </w:r>
      <w:r w:rsidDel="00000000" w:rsidR="00000000" w:rsidRPr="00000000">
        <w:rPr>
          <w:b w:val="1"/>
          <w:vertAlign w:val="subscript"/>
          <w:rtl w:val="0"/>
        </w:rPr>
        <w:t xml:space="preserve">1</w:t>
      </w:r>
      <w:r w:rsidDel="00000000" w:rsidR="00000000" w:rsidRPr="00000000">
        <w:rPr>
          <w:rtl w:val="0"/>
        </w:rPr>
        <w:t xml:space="preserve"> до </w:t>
      </w:r>
      <w:r w:rsidDel="00000000" w:rsidR="00000000" w:rsidRPr="00000000">
        <w:rPr>
          <w:b w:val="1"/>
          <w:rtl w:val="0"/>
        </w:rPr>
        <w:t xml:space="preserve">Q</w:t>
      </w:r>
      <w:r w:rsidDel="00000000" w:rsidR="00000000" w:rsidRPr="00000000">
        <w:rPr>
          <w:b w:val="1"/>
          <w:vertAlign w:val="subscript"/>
          <w:rtl w:val="0"/>
        </w:rPr>
        <w:t xml:space="preserve">4</w:t>
      </w:r>
      <w:r w:rsidDel="00000000" w:rsidR="00000000" w:rsidRPr="00000000">
        <w:rPr>
          <w:rtl w:val="0"/>
        </w:rPr>
        <w:t xml:space="preserve">, трябва да се поддържа достатъчно време за интеграция. Според типа на архитектурата, време за интеграция може да варира, но също е основна част от времето на обработката. Да предположим, че се правят </w:t>
      </w:r>
      <w:r w:rsidDel="00000000" w:rsidR="00000000" w:rsidRPr="00000000">
        <w:rPr>
          <w:b w:val="1"/>
          <w:i w:val="1"/>
          <w:rtl w:val="0"/>
        </w:rPr>
        <w:t xml:space="preserve">n</w:t>
      </w:r>
      <w:r w:rsidDel="00000000" w:rsidR="00000000" w:rsidRPr="00000000">
        <w:rPr>
          <w:rtl w:val="0"/>
        </w:rPr>
        <w:t xml:space="preserve"> цикъла за изчисляване на дълбочината. Най-общо казано, изчисляването се повтаря </w:t>
      </w:r>
      <w:r w:rsidDel="00000000" w:rsidR="00000000" w:rsidRPr="00000000">
        <w:rPr>
          <w:b w:val="1"/>
          <w:i w:val="1"/>
          <w:rtl w:val="0"/>
        </w:rPr>
        <w:t xml:space="preserve">n</w:t>
      </w:r>
      <w:r w:rsidDel="00000000" w:rsidR="00000000" w:rsidRPr="00000000">
        <w:rPr>
          <w:rtl w:val="0"/>
        </w:rPr>
        <w:t xml:space="preserve"> пъти по време на интеграцията, за да увеличи отношението сигнал-шум(т.е. да намали шума) и така:</w:t>
      </w:r>
    </w:p>
    <w:p w:rsidR="00000000" w:rsidDel="00000000" w:rsidP="00000000" w:rsidRDefault="00000000" w:rsidRPr="00000000" w14:paraId="0000002C">
      <w:pPr>
        <w:ind w:left="360" w:firstLine="0"/>
        <w:jc w:val="right"/>
        <w:rPr>
          <w:sz w:val="28"/>
          <w:szCs w:val="28"/>
        </w:rPr>
      </w:pPr>
      <m:oMath>
        <m:r>
          <w:rPr>
            <w:sz w:val="28"/>
            <w:szCs w:val="28"/>
          </w:rPr>
          <m:t xml:space="preserve">t</m:t>
        </m:r>
        <m:sSub>
          <m:sSubPr>
            <m:ctrlPr>
              <w:rPr>
                <w:sz w:val="28"/>
                <w:szCs w:val="28"/>
              </w:rPr>
            </m:ctrlPr>
          </m:sSubPr>
          <m:e/>
          <m:sub>
            <m:r>
              <w:rPr>
                <w:sz w:val="28"/>
                <w:szCs w:val="28"/>
              </w:rPr>
              <m:t xml:space="preserve">d</m:t>
            </m:r>
          </m:sub>
        </m:sSub>
        <m:r>
          <w:rPr>
            <w:sz w:val="28"/>
            <w:szCs w:val="28"/>
          </w:rPr>
          <m:t xml:space="preserve">=arctan</m:t>
        </m:r>
        <m:d>
          <m:dPr>
            <m:begChr m:val="("/>
            <m:endChr m:val=")"/>
            <m:ctrlPr>
              <w:rPr>
                <w:sz w:val="28"/>
                <w:szCs w:val="28"/>
              </w:rPr>
            </m:ctrlPr>
          </m:dPr>
          <m:e>
            <m:f>
              <m:fPr>
                <m:ctrlPr>
                  <w:rPr>
                    <w:sz w:val="28"/>
                    <w:szCs w:val="28"/>
                  </w:rPr>
                </m:ctrlPr>
              </m:fPr>
              <m:num>
                <m:r>
                  <w:rPr>
                    <w:sz w:val="28"/>
                    <w:szCs w:val="28"/>
                  </w:rPr>
                  <m:t xml:space="preserve">n</m:t>
                </m:r>
                <m:sSub>
                  <m:sSubPr>
                    <m:ctrlPr>
                      <w:rPr>
                        <w:sz w:val="28"/>
                        <w:szCs w:val="28"/>
                      </w:rPr>
                    </m:ctrlPr>
                  </m:sSubPr>
                  <m:e>
                    <m:r>
                      <w:rPr>
                        <w:sz w:val="28"/>
                        <w:szCs w:val="28"/>
                      </w:rPr>
                      <m:t xml:space="preserve">Q</m:t>
                    </m:r>
                  </m:e>
                  <m:sub>
                    <m:r>
                      <w:rPr>
                        <w:sz w:val="28"/>
                        <w:szCs w:val="28"/>
                      </w:rPr>
                      <m:t xml:space="preserve">3</m:t>
                    </m:r>
                  </m:sub>
                </m:sSub>
                <m:r>
                  <w:rPr>
                    <w:sz w:val="28"/>
                    <w:szCs w:val="28"/>
                  </w:rPr>
                  <m:t xml:space="preserve"> - n</m:t>
                </m:r>
                <m:sSub>
                  <m:sSubPr>
                    <m:ctrlPr>
                      <w:rPr>
                        <w:sz w:val="28"/>
                        <w:szCs w:val="28"/>
                      </w:rPr>
                    </m:ctrlPr>
                  </m:sSubPr>
                  <m:e>
                    <m:r>
                      <w:rPr>
                        <w:sz w:val="28"/>
                        <w:szCs w:val="28"/>
                      </w:rPr>
                      <m:t xml:space="preserve">Q</m:t>
                    </m:r>
                  </m:e>
                  <m:sub>
                    <m:r>
                      <w:rPr>
                        <w:sz w:val="28"/>
                        <w:szCs w:val="28"/>
                      </w:rPr>
                      <m:t xml:space="preserve">4</m:t>
                    </m:r>
                  </m:sub>
                </m:sSub>
              </m:num>
              <m:den>
                <m:r>
                  <w:rPr>
                    <w:sz w:val="28"/>
                    <w:szCs w:val="28"/>
                  </w:rPr>
                  <m:t xml:space="preserve">n</m:t>
                </m:r>
                <m:sSub>
                  <m:sSubPr>
                    <m:ctrlPr>
                      <w:rPr>
                        <w:sz w:val="28"/>
                        <w:szCs w:val="28"/>
                      </w:rPr>
                    </m:ctrlPr>
                  </m:sSubPr>
                  <m:e>
                    <m:r>
                      <w:rPr>
                        <w:sz w:val="28"/>
                        <w:szCs w:val="28"/>
                      </w:rPr>
                      <m:t xml:space="preserve">Q</m:t>
                    </m:r>
                  </m:e>
                  <m:sub>
                    <m:r>
                      <w:rPr>
                        <w:sz w:val="28"/>
                        <w:szCs w:val="28"/>
                      </w:rPr>
                      <m:t xml:space="preserve">1</m:t>
                    </m:r>
                  </m:sub>
                </m:sSub>
                <m:r>
                  <w:rPr>
                    <w:sz w:val="28"/>
                    <w:szCs w:val="28"/>
                  </w:rPr>
                  <m:t xml:space="preserve"> - n</m:t>
                </m:r>
                <m:sSub>
                  <m:sSubPr>
                    <m:ctrlPr>
                      <w:rPr>
                        <w:sz w:val="28"/>
                        <w:szCs w:val="28"/>
                      </w:rPr>
                    </m:ctrlPr>
                  </m:sSubPr>
                  <m:e>
                    <m:r>
                      <w:rPr>
                        <w:sz w:val="28"/>
                        <w:szCs w:val="28"/>
                      </w:rPr>
                      <m:t xml:space="preserve">Q</m:t>
                    </m:r>
                  </m:e>
                  <m:sub>
                    <m:r>
                      <w:rPr>
                        <w:sz w:val="28"/>
                        <w:szCs w:val="28"/>
                      </w:rPr>
                      <m:t xml:space="preserve">2</m:t>
                    </m:r>
                  </m:sub>
                </m:sSub>
              </m:den>
            </m:f>
          </m:e>
        </m:d>
      </m:oMath>
      <w:r w:rsidDel="00000000" w:rsidR="00000000" w:rsidRPr="00000000">
        <w:rPr>
          <w:sz w:val="28"/>
          <w:szCs w:val="28"/>
          <w:rtl w:val="0"/>
        </w:rPr>
        <w:t xml:space="preserve">                                                      </w:t>
      </w:r>
      <w:sdt>
        <w:sdtPr>
          <w:tag w:val="goog_rdk_5"/>
        </w:sdtPr>
        <w:sdtContent>
          <w:commentRangeStart w:id="5"/>
        </w:sdtContent>
      </w:sdt>
      <w:r w:rsidDel="00000000" w:rsidR="00000000" w:rsidRPr="00000000">
        <w:rPr>
          <w:sz w:val="28"/>
          <w:szCs w:val="28"/>
          <w:rtl w:val="0"/>
        </w:rPr>
        <w:t xml:space="preserve"> (1.3)</w:t>
      </w:r>
      <w:commentRangeEnd w:id="5"/>
      <w:r w:rsidDel="00000000" w:rsidR="00000000" w:rsidRPr="00000000">
        <w:commentReference w:id="5"/>
      </w:r>
      <w:r w:rsidDel="00000000" w:rsidR="00000000" w:rsidRPr="00000000">
        <w:rPr>
          <w:rtl w:val="0"/>
        </w:rPr>
      </w:r>
    </w:p>
    <w:p w:rsidR="00000000" w:rsidDel="00000000" w:rsidP="00000000" w:rsidRDefault="00000000" w:rsidRPr="00000000" w14:paraId="0000002D">
      <w:pPr>
        <w:ind w:left="360" w:firstLine="0"/>
        <w:jc w:val="both"/>
        <w:rPr/>
      </w:pPr>
      <w:r w:rsidDel="00000000" w:rsidR="00000000" w:rsidRPr="00000000">
        <w:rPr>
          <w:rtl w:val="0"/>
        </w:rPr>
        <w:t xml:space="preserve">, където </w:t>
      </w:r>
      <w:r w:rsidDel="00000000" w:rsidR="00000000" w:rsidRPr="00000000">
        <w:rPr>
          <w:b w:val="1"/>
          <w:rtl w:val="0"/>
        </w:rPr>
        <w:t xml:space="preserve">Q</w:t>
      </w:r>
      <w:r w:rsidDel="00000000" w:rsidR="00000000" w:rsidRPr="00000000">
        <w:rPr>
          <w:b w:val="1"/>
          <w:vertAlign w:val="subscript"/>
          <w:rtl w:val="0"/>
        </w:rPr>
        <w:t xml:space="preserve">1</w:t>
      </w:r>
      <w:r w:rsidDel="00000000" w:rsidR="00000000" w:rsidRPr="00000000">
        <w:rPr>
          <w:rtl w:val="0"/>
        </w:rPr>
        <w:t xml:space="preserve"> до </w:t>
      </w:r>
      <w:r w:rsidDel="00000000" w:rsidR="00000000" w:rsidRPr="00000000">
        <w:rPr>
          <w:b w:val="1"/>
          <w:rtl w:val="0"/>
        </w:rPr>
        <w:t xml:space="preserve">Q</w:t>
      </w:r>
      <w:r w:rsidDel="00000000" w:rsidR="00000000" w:rsidRPr="00000000">
        <w:rPr>
          <w:b w:val="1"/>
          <w:vertAlign w:val="subscript"/>
          <w:rtl w:val="0"/>
        </w:rPr>
        <w:t xml:space="preserve">4</w:t>
      </w:r>
      <w:r w:rsidDel="00000000" w:rsidR="00000000" w:rsidRPr="00000000">
        <w:rPr>
          <w:rtl w:val="0"/>
        </w:rPr>
        <w:t xml:space="preserve">, представят количеството електрически сигнал съответно за контролните сигнали </w:t>
      </w:r>
      <w:r w:rsidDel="00000000" w:rsidR="00000000" w:rsidRPr="00000000">
        <w:rPr>
          <w:b w:val="1"/>
          <w:rtl w:val="0"/>
        </w:rPr>
        <w:t xml:space="preserve">C</w:t>
      </w:r>
      <w:r w:rsidDel="00000000" w:rsidR="00000000" w:rsidRPr="00000000">
        <w:rPr>
          <w:b w:val="1"/>
          <w:vertAlign w:val="subscript"/>
          <w:rtl w:val="0"/>
        </w:rPr>
        <w:t xml:space="preserve">1</w:t>
      </w:r>
      <w:r w:rsidDel="00000000" w:rsidR="00000000" w:rsidRPr="00000000">
        <w:rPr>
          <w:rtl w:val="0"/>
        </w:rPr>
        <w:t xml:space="preserve"> до </w:t>
      </w:r>
      <w:r w:rsidDel="00000000" w:rsidR="00000000" w:rsidRPr="00000000">
        <w:rPr>
          <w:b w:val="1"/>
          <w:rtl w:val="0"/>
        </w:rPr>
        <w:t xml:space="preserve">C</w:t>
      </w:r>
      <w:r w:rsidDel="00000000" w:rsidR="00000000" w:rsidRPr="00000000">
        <w:rPr>
          <w:b w:val="1"/>
          <w:vertAlign w:val="subscript"/>
          <w:rtl w:val="0"/>
        </w:rPr>
        <w:t xml:space="preserve">4</w:t>
      </w:r>
      <w:r w:rsidDel="00000000" w:rsidR="00000000" w:rsidRPr="00000000">
        <w:rPr>
          <w:rtl w:val="0"/>
        </w:rPr>
        <w:t xml:space="preserve">. Формулата за изчисляване на дълбочината очаква, че отразената сигнали, по време на интегрирането, идват от една и съща точка. Въпреки това, ако има някакво движение на камерата и обекта по време на интеграцията, изчислената дълбочина ще бъде грешна. Фиг. 1.5 показва пример за такава ситуация. Червената точка показва пиксел на сензора, които отчита една и съща точка. При движението на стола, червената точка(пиксела) гледа както предния план, така и задния, което довежда до грешно изчисляване на дълбочината, както е показано на третото изображение на фиг.1.5. Пространственото събиране на тези грешни(неправилно изчислени) точки, изглежда като размазване около границите на движещия се обект, където са налице значителни промени в дълбочината.</w:t>
      </w:r>
    </w:p>
    <w:p w:rsidR="00000000" w:rsidDel="00000000" w:rsidP="00000000" w:rsidRDefault="00000000" w:rsidRPr="00000000" w14:paraId="0000002E">
      <w:pPr>
        <w:ind w:left="360" w:firstLine="0"/>
        <w:jc w:val="both"/>
        <w:rPr/>
      </w:pPr>
      <w:r w:rsidDel="00000000" w:rsidR="00000000" w:rsidRPr="00000000">
        <w:rPr/>
        <w:drawing>
          <wp:inline distB="114300" distT="114300" distL="114300" distR="114300">
            <wp:extent cx="5495925" cy="1171575"/>
            <wp:effectExtent b="0" l="0" r="0" t="0"/>
            <wp:docPr id="78" name="image66.png"/>
            <a:graphic>
              <a:graphicData uri="http://schemas.openxmlformats.org/drawingml/2006/picture">
                <pic:pic>
                  <pic:nvPicPr>
                    <pic:cNvPr id="0" name="image66.png"/>
                    <pic:cNvPicPr preferRelativeResize="0"/>
                  </pic:nvPicPr>
                  <pic:blipFill>
                    <a:blip r:embed="rId17"/>
                    <a:srcRect b="0" l="0" r="0" t="0"/>
                    <a:stretch>
                      <a:fillRect/>
                    </a:stretch>
                  </pic:blipFill>
                  <pic:spPr>
                    <a:xfrm>
                      <a:off x="0" y="0"/>
                      <a:ext cx="5495925" cy="1171575"/>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spacing w:after="200" w:line="240" w:lineRule="auto"/>
        <w:ind w:left="360" w:firstLine="0"/>
        <w:jc w:val="both"/>
        <w:rPr/>
      </w:pPr>
      <w:r w:rsidDel="00000000" w:rsidR="00000000" w:rsidRPr="00000000">
        <w:rPr>
          <w:i w:val="1"/>
          <w:color w:val="44546a"/>
          <w:sz w:val="18"/>
          <w:szCs w:val="18"/>
          <w:rtl w:val="0"/>
        </w:rPr>
        <w:t xml:space="preserve">Фиг. 1.5 ToF размазване от движение при движение на целевия обект.</w:t>
      </w:r>
      <w:r w:rsidDel="00000000" w:rsidR="00000000" w:rsidRPr="00000000">
        <w:rPr>
          <w:rtl w:val="0"/>
        </w:rPr>
      </w:r>
    </w:p>
    <w:p w:rsidR="00000000" w:rsidDel="00000000" w:rsidP="00000000" w:rsidRDefault="00000000" w:rsidRPr="00000000" w14:paraId="00000030">
      <w:pPr>
        <w:ind w:left="360" w:firstLine="0"/>
        <w:jc w:val="both"/>
        <w:rPr/>
      </w:pPr>
      <w:r w:rsidDel="00000000" w:rsidR="00000000" w:rsidRPr="00000000">
        <w:rPr>
          <w:rtl w:val="0"/>
        </w:rPr>
        <w:t xml:space="preserve">Фиг.1.6 илюстрира какво се получава в пиксела, при които има движение, в 2-табна архитектура, където само 2 електрически сигнала са налични. С други думи - съхраняват се само разликите </w:t>
      </w:r>
      <w:r w:rsidDel="00000000" w:rsidR="00000000" w:rsidRPr="00000000">
        <w:rPr>
          <w:b w:val="1"/>
          <w:rtl w:val="0"/>
        </w:rPr>
        <w:t xml:space="preserve">Q</w:t>
      </w:r>
      <w:r w:rsidDel="00000000" w:rsidR="00000000" w:rsidRPr="00000000">
        <w:rPr>
          <w:b w:val="1"/>
          <w:vertAlign w:val="subscript"/>
          <w:rtl w:val="0"/>
        </w:rPr>
        <w:t xml:space="preserve">1</w:t>
      </w:r>
      <w:r w:rsidDel="00000000" w:rsidR="00000000" w:rsidRPr="00000000">
        <w:rPr>
          <w:rtl w:val="0"/>
        </w:rPr>
        <w:t xml:space="preserve"> </w:t>
      </w:r>
      <w:r w:rsidDel="00000000" w:rsidR="00000000" w:rsidRPr="00000000">
        <w:rPr>
          <w:b w:val="1"/>
          <w:rtl w:val="0"/>
        </w:rPr>
        <w:t xml:space="preserve">-</w:t>
      </w:r>
      <w:r w:rsidDel="00000000" w:rsidR="00000000" w:rsidRPr="00000000">
        <w:rPr>
          <w:rtl w:val="0"/>
        </w:rPr>
        <w:t xml:space="preserve"> </w:t>
      </w:r>
      <w:r w:rsidDel="00000000" w:rsidR="00000000" w:rsidRPr="00000000">
        <w:rPr>
          <w:b w:val="1"/>
          <w:rtl w:val="0"/>
        </w:rPr>
        <w:t xml:space="preserve">Q</w:t>
      </w:r>
      <w:r w:rsidDel="00000000" w:rsidR="00000000" w:rsidRPr="00000000">
        <w:rPr>
          <w:b w:val="1"/>
          <w:vertAlign w:val="subscript"/>
          <w:rtl w:val="0"/>
        </w:rPr>
        <w:t xml:space="preserve">2</w:t>
      </w:r>
      <w:r w:rsidDel="00000000" w:rsidR="00000000" w:rsidRPr="00000000">
        <w:rPr>
          <w:rtl w:val="0"/>
        </w:rPr>
        <w:t xml:space="preserve"> и </w:t>
      </w:r>
      <w:r w:rsidDel="00000000" w:rsidR="00000000" w:rsidRPr="00000000">
        <w:rPr>
          <w:b w:val="1"/>
          <w:vertAlign w:val="subscript"/>
          <w:rtl w:val="0"/>
        </w:rPr>
        <w:t xml:space="preserve"> </w:t>
      </w:r>
      <w:r w:rsidDel="00000000" w:rsidR="00000000" w:rsidRPr="00000000">
        <w:rPr>
          <w:b w:val="1"/>
          <w:rtl w:val="0"/>
        </w:rPr>
        <w:t xml:space="preserve">Q</w:t>
      </w:r>
      <w:r w:rsidDel="00000000" w:rsidR="00000000" w:rsidRPr="00000000">
        <w:rPr>
          <w:b w:val="1"/>
          <w:vertAlign w:val="subscript"/>
          <w:rtl w:val="0"/>
        </w:rPr>
        <w:t xml:space="preserve">3</w:t>
      </w:r>
      <w:r w:rsidDel="00000000" w:rsidR="00000000" w:rsidRPr="00000000">
        <w:rPr>
          <w:rtl w:val="0"/>
        </w:rPr>
        <w:t xml:space="preserve"> -</w:t>
      </w:r>
      <w:r w:rsidDel="00000000" w:rsidR="00000000" w:rsidRPr="00000000">
        <w:rPr>
          <w:b w:val="1"/>
          <w:rtl w:val="0"/>
        </w:rPr>
        <w:t xml:space="preserve"> Q</w:t>
      </w:r>
      <w:r w:rsidDel="00000000" w:rsidR="00000000" w:rsidRPr="00000000">
        <w:rPr>
          <w:b w:val="1"/>
          <w:vertAlign w:val="subscript"/>
          <w:rtl w:val="0"/>
        </w:rPr>
        <w:t xml:space="preserve">4</w:t>
      </w:r>
      <w:r w:rsidDel="00000000" w:rsidR="00000000" w:rsidRPr="00000000">
        <w:rPr>
          <w:rtl w:val="0"/>
        </w:rPr>
        <w:t xml:space="preserve">,вместо отделните </w:t>
      </w:r>
      <w:r w:rsidDel="00000000" w:rsidR="00000000" w:rsidRPr="00000000">
        <w:rPr>
          <w:b w:val="1"/>
          <w:rtl w:val="0"/>
        </w:rPr>
        <w:t xml:space="preserve">Q</w:t>
      </w:r>
      <w:r w:rsidDel="00000000" w:rsidR="00000000" w:rsidRPr="00000000">
        <w:rPr>
          <w:rtl w:val="0"/>
        </w:rPr>
        <w:t xml:space="preserve"> стойности. Фиг. 1.6 (a) е случаят, в който не се получава размазване от движение. На графиката на отношението между </w:t>
      </w:r>
      <w:r w:rsidDel="00000000" w:rsidR="00000000" w:rsidRPr="00000000">
        <w:rPr>
          <w:b w:val="1"/>
          <w:rtl w:val="0"/>
        </w:rPr>
        <w:t xml:space="preserve">Q</w:t>
      </w:r>
      <w:r w:rsidDel="00000000" w:rsidR="00000000" w:rsidRPr="00000000">
        <w:rPr>
          <w:b w:val="1"/>
          <w:vertAlign w:val="subscript"/>
          <w:rtl w:val="0"/>
        </w:rPr>
        <w:t xml:space="preserve">1</w:t>
      </w:r>
      <w:r w:rsidDel="00000000" w:rsidR="00000000" w:rsidRPr="00000000">
        <w:rPr>
          <w:rtl w:val="0"/>
        </w:rPr>
        <w:t xml:space="preserve"> </w:t>
      </w:r>
      <w:r w:rsidDel="00000000" w:rsidR="00000000" w:rsidRPr="00000000">
        <w:rPr>
          <w:b w:val="1"/>
          <w:rtl w:val="0"/>
        </w:rPr>
        <w:t xml:space="preserve">-</w:t>
      </w:r>
      <w:r w:rsidDel="00000000" w:rsidR="00000000" w:rsidRPr="00000000">
        <w:rPr>
          <w:rtl w:val="0"/>
        </w:rPr>
        <w:t xml:space="preserve"> </w:t>
      </w:r>
      <w:r w:rsidDel="00000000" w:rsidR="00000000" w:rsidRPr="00000000">
        <w:rPr>
          <w:b w:val="1"/>
          <w:rtl w:val="0"/>
        </w:rPr>
        <w:t xml:space="preserve">Q</w:t>
      </w:r>
      <w:r w:rsidDel="00000000" w:rsidR="00000000" w:rsidRPr="00000000">
        <w:rPr>
          <w:b w:val="1"/>
          <w:vertAlign w:val="subscript"/>
          <w:rtl w:val="0"/>
        </w:rPr>
        <w:t xml:space="preserve">2</w:t>
      </w:r>
      <w:r w:rsidDel="00000000" w:rsidR="00000000" w:rsidRPr="00000000">
        <w:rPr>
          <w:rtl w:val="0"/>
        </w:rPr>
        <w:t xml:space="preserve"> и </w:t>
      </w:r>
      <w:r w:rsidDel="00000000" w:rsidR="00000000" w:rsidRPr="00000000">
        <w:rPr>
          <w:b w:val="1"/>
          <w:vertAlign w:val="subscript"/>
          <w:rtl w:val="0"/>
        </w:rPr>
        <w:t xml:space="preserve"> </w:t>
      </w:r>
      <w:r w:rsidDel="00000000" w:rsidR="00000000" w:rsidRPr="00000000">
        <w:rPr>
          <w:b w:val="1"/>
          <w:rtl w:val="0"/>
        </w:rPr>
        <w:t xml:space="preserve">Q</w:t>
      </w:r>
      <w:r w:rsidDel="00000000" w:rsidR="00000000" w:rsidRPr="00000000">
        <w:rPr>
          <w:b w:val="1"/>
          <w:vertAlign w:val="subscript"/>
          <w:rtl w:val="0"/>
        </w:rPr>
        <w:t xml:space="preserve">3</w:t>
      </w:r>
      <w:r w:rsidDel="00000000" w:rsidR="00000000" w:rsidRPr="00000000">
        <w:rPr>
          <w:rtl w:val="0"/>
        </w:rPr>
        <w:t xml:space="preserve"> -</w:t>
      </w:r>
      <w:r w:rsidDel="00000000" w:rsidR="00000000" w:rsidRPr="00000000">
        <w:rPr>
          <w:b w:val="1"/>
          <w:rtl w:val="0"/>
        </w:rPr>
        <w:t xml:space="preserve"> Q</w:t>
      </w:r>
      <w:r w:rsidDel="00000000" w:rsidR="00000000" w:rsidRPr="00000000">
        <w:rPr>
          <w:b w:val="1"/>
          <w:vertAlign w:val="subscript"/>
          <w:rtl w:val="0"/>
        </w:rPr>
        <w:t xml:space="preserve">4</w:t>
      </w:r>
      <w:r w:rsidDel="00000000" w:rsidR="00000000" w:rsidRPr="00000000">
        <w:rPr>
          <w:rtl w:val="0"/>
        </w:rPr>
        <w:t xml:space="preserve"> в третата колона, всички правилни стойности за дълбочина са показани със сини точки, правейки диамантена форма. Ако има отклоняваща се точка, както е показано на фиг. 1.6. (b), означава, че проблемът е от стойностите на зарядите </w:t>
      </w:r>
      <w:r w:rsidDel="00000000" w:rsidR="00000000" w:rsidRPr="00000000">
        <w:rPr>
          <w:b w:val="1"/>
          <w:rtl w:val="0"/>
        </w:rPr>
        <w:t xml:space="preserve">Q</w:t>
      </w:r>
      <w:r w:rsidDel="00000000" w:rsidR="00000000" w:rsidRPr="00000000">
        <w:rPr>
          <w:b w:val="1"/>
          <w:vertAlign w:val="subscript"/>
          <w:rtl w:val="0"/>
        </w:rPr>
        <w:t xml:space="preserve">1</w:t>
      </w:r>
      <w:r w:rsidDel="00000000" w:rsidR="00000000" w:rsidRPr="00000000">
        <w:rPr>
          <w:rtl w:val="0"/>
        </w:rPr>
        <w:t xml:space="preserve"> до</w:t>
      </w:r>
      <w:r w:rsidDel="00000000" w:rsidR="00000000" w:rsidRPr="00000000">
        <w:rPr>
          <w:b w:val="1"/>
          <w:rtl w:val="0"/>
        </w:rPr>
        <w:t xml:space="preserve"> Q</w:t>
      </w:r>
      <w:r w:rsidDel="00000000" w:rsidR="00000000" w:rsidRPr="00000000">
        <w:rPr>
          <w:b w:val="1"/>
          <w:vertAlign w:val="subscript"/>
          <w:rtl w:val="0"/>
        </w:rPr>
        <w:t xml:space="preserve">4</w:t>
      </w:r>
      <w:r w:rsidDel="00000000" w:rsidR="00000000" w:rsidRPr="00000000">
        <w:rPr>
          <w:rtl w:val="0"/>
        </w:rPr>
        <w:t xml:space="preserve">. Както вече беше показано на фиг. 1.2, това се получава, когато съществуват много отразени сигнали с разлики във фазата. Нека предположим, че сигнал с различна стойност на фазата, идва по време на </w:t>
      </w:r>
      <w:r w:rsidDel="00000000" w:rsidR="00000000" w:rsidRPr="00000000">
        <w:rPr>
          <w:b w:val="1"/>
          <w:rtl w:val="0"/>
        </w:rPr>
        <w:t xml:space="preserve">m</w:t>
      </w:r>
      <w:r w:rsidDel="00000000" w:rsidR="00000000" w:rsidRPr="00000000">
        <w:rPr>
          <w:rtl w:val="0"/>
        </w:rPr>
        <w:t xml:space="preserve">-тата итерация от общо </w:t>
      </w:r>
      <w:r w:rsidDel="00000000" w:rsidR="00000000" w:rsidRPr="00000000">
        <w:rPr>
          <w:b w:val="1"/>
          <w:rtl w:val="0"/>
        </w:rPr>
        <w:t xml:space="preserve">n</w:t>
      </w:r>
      <w:r w:rsidDel="00000000" w:rsidR="00000000" w:rsidRPr="00000000">
        <w:rPr>
          <w:rtl w:val="0"/>
        </w:rPr>
        <w:t xml:space="preserve"> итерации, по време на първата или на втората половина от интеграционното време. След това се получава нова дълбочина, съответно в първата или втората половина на времето за интегриране.</w:t>
      </w:r>
    </w:p>
    <w:p w:rsidR="00000000" w:rsidDel="00000000" w:rsidP="00000000" w:rsidRDefault="00000000" w:rsidRPr="00000000" w14:paraId="00000031">
      <w:pPr>
        <w:ind w:left="360" w:firstLine="0"/>
        <w:jc w:val="right"/>
        <w:rPr>
          <w:sz w:val="28"/>
          <w:szCs w:val="28"/>
        </w:rPr>
      </w:pPr>
      <m:oMath/>
      <m:oMath>
        <m:r>
          <w:rPr>
            <w:sz w:val="28"/>
            <w:szCs w:val="28"/>
          </w:rPr>
          <m:t xml:space="preserve">t</m:t>
        </m:r>
        <m:sSub>
          <m:sSubPr>
            <m:ctrlPr>
              <w:rPr>
                <w:sz w:val="28"/>
                <w:szCs w:val="28"/>
              </w:rPr>
            </m:ctrlPr>
          </m:sSubPr>
          <m:e/>
          <m:sub>
            <m:r>
              <w:rPr>
                <w:sz w:val="28"/>
                <w:szCs w:val="28"/>
              </w:rPr>
              <m:t xml:space="preserve">d</m:t>
            </m:r>
          </m:sub>
        </m:sSub>
        <m:r>
          <w:rPr>
            <w:sz w:val="28"/>
            <w:szCs w:val="28"/>
          </w:rPr>
          <m:t xml:space="preserve">(m) =arctan</m:t>
        </m:r>
        <m:d>
          <m:dPr>
            <m:begChr m:val="("/>
            <m:endChr m:val=")"/>
            <m:ctrlPr>
              <w:rPr>
                <w:sz w:val="28"/>
                <w:szCs w:val="28"/>
              </w:rPr>
            </m:ctrlPr>
          </m:dPr>
          <m:e>
            <m:f>
              <m:fPr>
                <m:ctrlPr>
                  <w:rPr>
                    <w:sz w:val="28"/>
                    <w:szCs w:val="28"/>
                  </w:rPr>
                </m:ctrlPr>
              </m:fPr>
              <m:num>
                <m:r>
                  <w:rPr>
                    <w:sz w:val="28"/>
                    <w:szCs w:val="28"/>
                  </w:rPr>
                  <m:t xml:space="preserve">n</m:t>
                </m:r>
                <m:sSub>
                  <m:sSubPr>
                    <m:ctrlPr>
                      <w:rPr>
                        <w:sz w:val="28"/>
                        <w:szCs w:val="28"/>
                      </w:rPr>
                    </m:ctrlPr>
                  </m:sSubPr>
                  <m:e>
                    <m:r>
                      <w:rPr>
                        <w:sz w:val="28"/>
                        <w:szCs w:val="28"/>
                      </w:rPr>
                      <m:t xml:space="preserve">Ĝ</m:t>
                    </m:r>
                  </m:e>
                  <m:sub>
                    <m:r>
                      <w:rPr>
                        <w:sz w:val="28"/>
                        <w:szCs w:val="28"/>
                      </w:rPr>
                      <m:t xml:space="preserve">3</m:t>
                    </m:r>
                  </m:sub>
                </m:sSub>
                <m:r>
                  <w:rPr>
                    <w:sz w:val="28"/>
                    <w:szCs w:val="28"/>
                  </w:rPr>
                  <m:t xml:space="preserve"> - n</m:t>
                </m:r>
                <m:sSub>
                  <m:sSubPr>
                    <m:ctrlPr>
                      <w:rPr>
                        <w:sz w:val="28"/>
                        <w:szCs w:val="28"/>
                      </w:rPr>
                    </m:ctrlPr>
                  </m:sSubPr>
                  <m:e>
                    <m:r>
                      <w:rPr>
                        <w:sz w:val="28"/>
                        <w:szCs w:val="28"/>
                      </w:rPr>
                      <m:t xml:space="preserve">Ĝ</m:t>
                    </m:r>
                  </m:e>
                  <m:sub>
                    <m:r>
                      <w:rPr>
                        <w:sz w:val="28"/>
                        <w:szCs w:val="28"/>
                      </w:rPr>
                      <m:t xml:space="preserve">4</m:t>
                    </m:r>
                  </m:sub>
                </m:sSub>
              </m:num>
              <m:den>
                <m:r>
                  <w:rPr>
                    <w:sz w:val="28"/>
                    <w:szCs w:val="28"/>
                  </w:rPr>
                  <m:t xml:space="preserve">(m</m:t>
                </m:r>
                <m:sSub>
                  <m:sSubPr>
                    <m:ctrlPr>
                      <w:rPr>
                        <w:sz w:val="28"/>
                        <w:szCs w:val="28"/>
                      </w:rPr>
                    </m:ctrlPr>
                  </m:sSubPr>
                  <m:e>
                    <m:r>
                      <w:rPr>
                        <w:sz w:val="28"/>
                        <w:szCs w:val="28"/>
                      </w:rPr>
                      <m:t xml:space="preserve">Q</m:t>
                    </m:r>
                  </m:e>
                  <m:sub>
                    <m:r>
                      <w:rPr>
                        <w:sz w:val="28"/>
                        <w:szCs w:val="28"/>
                      </w:rPr>
                      <m:t xml:space="preserve">1</m:t>
                    </m:r>
                  </m:sub>
                </m:sSub>
                <m:r>
                  <w:rPr>
                    <w:sz w:val="28"/>
                    <w:szCs w:val="28"/>
                  </w:rPr>
                  <m:t xml:space="preserve"> + (n-m)</m:t>
                </m:r>
                <m:sSub>
                  <m:sSubPr>
                    <m:ctrlPr>
                      <w:rPr>
                        <w:sz w:val="28"/>
                        <w:szCs w:val="28"/>
                      </w:rPr>
                    </m:ctrlPr>
                  </m:sSubPr>
                  <m:e>
                    <m:r>
                      <w:rPr>
                        <w:sz w:val="28"/>
                        <w:szCs w:val="28"/>
                      </w:rPr>
                      <m:t xml:space="preserve">Ĝ</m:t>
                    </m:r>
                  </m:e>
                  <m:sub>
                    <m:r>
                      <w:rPr>
                        <w:sz w:val="28"/>
                        <w:szCs w:val="28"/>
                      </w:rPr>
                      <m:t xml:space="preserve">1</m:t>
                    </m:r>
                  </m:sub>
                </m:sSub>
                <m:r>
                  <w:rPr>
                    <w:sz w:val="28"/>
                    <w:szCs w:val="28"/>
                  </w:rPr>
                  <m:t xml:space="preserve">)- (m</m:t>
                </m:r>
                <m:sSub>
                  <m:sSubPr>
                    <m:ctrlPr>
                      <w:rPr>
                        <w:sz w:val="28"/>
                        <w:szCs w:val="28"/>
                      </w:rPr>
                    </m:ctrlPr>
                  </m:sSubPr>
                  <m:e>
                    <m:r>
                      <w:rPr>
                        <w:sz w:val="28"/>
                        <w:szCs w:val="28"/>
                      </w:rPr>
                      <m:t xml:space="preserve">Q</m:t>
                    </m:r>
                  </m:e>
                  <m:sub>
                    <m:r>
                      <w:rPr>
                        <w:sz w:val="28"/>
                        <w:szCs w:val="28"/>
                      </w:rPr>
                      <m:t xml:space="preserve">2</m:t>
                    </m:r>
                  </m:sub>
                </m:sSub>
                <m:r>
                  <w:rPr>
                    <w:sz w:val="28"/>
                    <w:szCs w:val="28"/>
                  </w:rPr>
                  <m:t xml:space="preserve"> + (n-m)</m:t>
                </m:r>
                <m:sSub>
                  <m:sSubPr>
                    <m:ctrlPr>
                      <w:rPr>
                        <w:sz w:val="28"/>
                        <w:szCs w:val="28"/>
                      </w:rPr>
                    </m:ctrlPr>
                  </m:sSubPr>
                  <m:e>
                    <m:r>
                      <w:rPr>
                        <w:sz w:val="28"/>
                        <w:szCs w:val="28"/>
                      </w:rPr>
                      <m:t xml:space="preserve">Ĝ</m:t>
                    </m:r>
                  </m:e>
                  <m:sub>
                    <m:r>
                      <w:rPr>
                        <w:sz w:val="28"/>
                        <w:szCs w:val="28"/>
                      </w:rPr>
                      <m:t xml:space="preserve">2</m:t>
                    </m:r>
                  </m:sub>
                </m:sSub>
                <m:r>
                  <w:rPr>
                    <w:sz w:val="28"/>
                    <w:szCs w:val="28"/>
                  </w:rPr>
                  <m:t xml:space="preserve">)</m:t>
                </m:r>
              </m:den>
            </m:f>
          </m:e>
        </m:d>
      </m:oMath>
      <w:r w:rsidDel="00000000" w:rsidR="00000000" w:rsidRPr="00000000">
        <w:rPr>
          <w:sz w:val="28"/>
          <w:szCs w:val="28"/>
          <w:rtl w:val="0"/>
        </w:rPr>
        <w:t xml:space="preserve">                      (1.4)</w:t>
      </w:r>
    </w:p>
    <w:p w:rsidR="00000000" w:rsidDel="00000000" w:rsidP="00000000" w:rsidRDefault="00000000" w:rsidRPr="00000000" w14:paraId="00000032">
      <w:pPr>
        <w:ind w:left="360" w:firstLine="0"/>
        <w:jc w:val="both"/>
        <w:rPr/>
      </w:pPr>
      <w:sdt>
        <w:sdtPr>
          <w:tag w:val="goog_rdk_6"/>
        </w:sdtPr>
        <w:sdtContent>
          <w:commentRangeStart w:id="6"/>
        </w:sdtContent>
      </w:sdt>
      <w:r w:rsidDel="00000000" w:rsidR="00000000" w:rsidRPr="00000000">
        <w:rPr/>
        <w:drawing>
          <wp:inline distB="114300" distT="114300" distL="114300" distR="114300">
            <wp:extent cx="5760410" cy="1778000"/>
            <wp:effectExtent b="0" l="0" r="0" t="0"/>
            <wp:docPr id="9" name="image13.png"/>
            <a:graphic>
              <a:graphicData uri="http://schemas.openxmlformats.org/drawingml/2006/picture">
                <pic:pic>
                  <pic:nvPicPr>
                    <pic:cNvPr id="0" name="image13.png"/>
                    <pic:cNvPicPr preferRelativeResize="0"/>
                  </pic:nvPicPr>
                  <pic:blipFill>
                    <a:blip r:embed="rId18"/>
                    <a:srcRect b="0" l="0" r="0" t="0"/>
                    <a:stretch>
                      <a:fillRect/>
                    </a:stretch>
                  </pic:blipFill>
                  <pic:spPr>
                    <a:xfrm>
                      <a:off x="0" y="0"/>
                      <a:ext cx="5760410" cy="1778000"/>
                    </a:xfrm>
                    <a:prstGeom prst="rect"/>
                    <a:ln/>
                  </pic:spPr>
                </pic:pic>
              </a:graphicData>
            </a:graphic>
          </wp:inline>
        </w:drawing>
      </w:r>
      <w:commentRangeEnd w:id="6"/>
      <w:r w:rsidDel="00000000" w:rsidR="00000000" w:rsidRPr="00000000">
        <w:commentReference w:id="6"/>
      </w:r>
      <w:r w:rsidDel="00000000" w:rsidR="00000000" w:rsidRPr="00000000">
        <w:rPr>
          <w:rtl w:val="0"/>
        </w:rPr>
      </w:r>
    </w:p>
    <w:p w:rsidR="00000000" w:rsidDel="00000000" w:rsidP="00000000" w:rsidRDefault="00000000" w:rsidRPr="00000000" w14:paraId="00000033">
      <w:pPr>
        <w:ind w:left="360" w:firstLine="0"/>
        <w:jc w:val="center"/>
        <w:rPr/>
      </w:pPr>
      <w:r w:rsidDel="00000000" w:rsidR="00000000" w:rsidRPr="00000000">
        <w:rPr>
          <w:rtl w:val="0"/>
        </w:rPr>
        <w:t xml:space="preserve">(a)</w:t>
      </w:r>
    </w:p>
    <w:p w:rsidR="00000000" w:rsidDel="00000000" w:rsidP="00000000" w:rsidRDefault="00000000" w:rsidRPr="00000000" w14:paraId="00000034">
      <w:pPr>
        <w:ind w:left="360" w:firstLine="0"/>
        <w:jc w:val="both"/>
        <w:rPr/>
      </w:pPr>
      <w:r w:rsidDel="00000000" w:rsidR="00000000" w:rsidRPr="00000000">
        <w:rPr/>
        <w:drawing>
          <wp:inline distB="114300" distT="114300" distL="114300" distR="114300">
            <wp:extent cx="5760410" cy="1803400"/>
            <wp:effectExtent b="0" l="0" r="0" t="0"/>
            <wp:docPr id="42" name="image34.png"/>
            <a:graphic>
              <a:graphicData uri="http://schemas.openxmlformats.org/drawingml/2006/picture">
                <pic:pic>
                  <pic:nvPicPr>
                    <pic:cNvPr id="0" name="image34.png"/>
                    <pic:cNvPicPr preferRelativeResize="0"/>
                  </pic:nvPicPr>
                  <pic:blipFill>
                    <a:blip r:embed="rId19"/>
                    <a:srcRect b="0" l="0" r="0" t="0"/>
                    <a:stretch>
                      <a:fillRect/>
                    </a:stretch>
                  </pic:blipFill>
                  <pic:spPr>
                    <a:xfrm>
                      <a:off x="0" y="0"/>
                      <a:ext cx="5760410" cy="1803400"/>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ind w:left="360" w:firstLine="0"/>
        <w:jc w:val="center"/>
        <w:rPr/>
      </w:pPr>
      <w:r w:rsidDel="00000000" w:rsidR="00000000" w:rsidRPr="00000000">
        <w:rPr>
          <w:rtl w:val="0"/>
        </w:rPr>
        <w:t xml:space="preserve">(b)</w:t>
      </w:r>
    </w:p>
    <w:p w:rsidR="00000000" w:rsidDel="00000000" w:rsidP="00000000" w:rsidRDefault="00000000" w:rsidRPr="00000000" w14:paraId="00000036">
      <w:pPr>
        <w:spacing w:after="200" w:line="240" w:lineRule="auto"/>
        <w:ind w:left="360" w:firstLine="0"/>
        <w:jc w:val="both"/>
        <w:rPr/>
      </w:pPr>
      <w:r w:rsidDel="00000000" w:rsidR="00000000" w:rsidRPr="00000000">
        <w:rPr>
          <w:i w:val="1"/>
          <w:color w:val="44546a"/>
          <w:sz w:val="18"/>
          <w:szCs w:val="18"/>
          <w:rtl w:val="0"/>
        </w:rPr>
        <w:t xml:space="preserve">Фиг. 1.6 ToF засичане на дълбочина и времева интеграция</w:t>
      </w:r>
      <w:r w:rsidDel="00000000" w:rsidR="00000000" w:rsidRPr="00000000">
        <w:rPr>
          <w:rtl w:val="0"/>
        </w:rPr>
      </w:r>
    </w:p>
    <w:p w:rsidR="00000000" w:rsidDel="00000000" w:rsidP="00000000" w:rsidRDefault="00000000" w:rsidRPr="00000000" w14:paraId="00000037">
      <w:pPr>
        <w:ind w:left="360" w:firstLine="0"/>
        <w:jc w:val="right"/>
        <w:rPr/>
      </w:pPr>
      <m:oMath/>
      <m:oMath>
        <m:r>
          <w:rPr>
            <w:sz w:val="28"/>
            <w:szCs w:val="28"/>
          </w:rPr>
          <m:t xml:space="preserve">t</m:t>
        </m:r>
        <m:sSub>
          <m:sSubPr>
            <m:ctrlPr>
              <w:rPr>
                <w:sz w:val="28"/>
                <w:szCs w:val="28"/>
              </w:rPr>
            </m:ctrlPr>
          </m:sSubPr>
          <m:e/>
          <m:sub>
            <m:r>
              <w:rPr>
                <w:sz w:val="28"/>
                <w:szCs w:val="28"/>
              </w:rPr>
              <m:t xml:space="preserve">d</m:t>
            </m:r>
          </m:sub>
        </m:sSub>
        <m:r>
          <w:rPr>
            <w:sz w:val="28"/>
            <w:szCs w:val="28"/>
          </w:rPr>
          <m:t xml:space="preserve">(m) =arctan</m:t>
        </m:r>
        <m:d>
          <m:dPr>
            <m:begChr m:val="("/>
            <m:endChr m:val=")"/>
            <m:ctrlPr>
              <w:rPr>
                <w:sz w:val="28"/>
                <w:szCs w:val="28"/>
              </w:rPr>
            </m:ctrlPr>
          </m:dPr>
          <m:e>
            <m:f>
              <m:fPr>
                <m:ctrlPr>
                  <w:rPr>
                    <w:sz w:val="28"/>
                    <w:szCs w:val="28"/>
                  </w:rPr>
                </m:ctrlPr>
              </m:fPr>
              <m:num>
                <m:r>
                  <w:rPr>
                    <w:sz w:val="28"/>
                    <w:szCs w:val="28"/>
                  </w:rPr>
                  <m:t xml:space="preserve">(m</m:t>
                </m:r>
                <m:sSub>
                  <m:sSubPr>
                    <m:ctrlPr>
                      <w:rPr>
                        <w:sz w:val="28"/>
                        <w:szCs w:val="28"/>
                      </w:rPr>
                    </m:ctrlPr>
                  </m:sSubPr>
                  <m:e>
                    <m:r>
                      <w:rPr>
                        <w:sz w:val="28"/>
                        <w:szCs w:val="28"/>
                      </w:rPr>
                      <m:t xml:space="preserve">Q</m:t>
                    </m:r>
                  </m:e>
                  <m:sub>
                    <m:r>
                      <w:rPr>
                        <w:sz w:val="28"/>
                        <w:szCs w:val="28"/>
                      </w:rPr>
                      <m:t xml:space="preserve">3</m:t>
                    </m:r>
                  </m:sub>
                </m:sSub>
                <m:r>
                  <w:rPr>
                    <w:sz w:val="28"/>
                    <w:szCs w:val="28"/>
                  </w:rPr>
                  <m:t xml:space="preserve"> + (n-m)</m:t>
                </m:r>
                <m:sSub>
                  <m:sSubPr>
                    <m:ctrlPr>
                      <w:rPr>
                        <w:sz w:val="28"/>
                        <w:szCs w:val="28"/>
                      </w:rPr>
                    </m:ctrlPr>
                  </m:sSubPr>
                  <m:e>
                    <m:r>
                      <w:rPr>
                        <w:sz w:val="28"/>
                        <w:szCs w:val="28"/>
                      </w:rPr>
                      <m:t xml:space="preserve">Ĝ</m:t>
                    </m:r>
                  </m:e>
                  <m:sub>
                    <m:r>
                      <w:rPr>
                        <w:sz w:val="28"/>
                        <w:szCs w:val="28"/>
                      </w:rPr>
                      <m:t xml:space="preserve">3</m:t>
                    </m:r>
                  </m:sub>
                </m:sSub>
                <m:r>
                  <w:rPr>
                    <w:sz w:val="28"/>
                    <w:szCs w:val="28"/>
                  </w:rPr>
                  <m:t xml:space="preserve">)- (m</m:t>
                </m:r>
                <m:sSub>
                  <m:sSubPr>
                    <m:ctrlPr>
                      <w:rPr>
                        <w:sz w:val="28"/>
                        <w:szCs w:val="28"/>
                      </w:rPr>
                    </m:ctrlPr>
                  </m:sSubPr>
                  <m:e>
                    <m:r>
                      <w:rPr>
                        <w:sz w:val="28"/>
                        <w:szCs w:val="28"/>
                      </w:rPr>
                      <m:t xml:space="preserve">Q</m:t>
                    </m:r>
                  </m:e>
                  <m:sub>
                    <m:r>
                      <w:rPr>
                        <w:sz w:val="28"/>
                        <w:szCs w:val="28"/>
                      </w:rPr>
                      <m:t xml:space="preserve">4</m:t>
                    </m:r>
                  </m:sub>
                </m:sSub>
                <m:r>
                  <w:rPr>
                    <w:sz w:val="28"/>
                    <w:szCs w:val="28"/>
                  </w:rPr>
                  <m:t xml:space="preserve"> + (n-m)</m:t>
                </m:r>
                <m:sSub>
                  <m:sSubPr>
                    <m:ctrlPr>
                      <w:rPr>
                        <w:sz w:val="28"/>
                        <w:szCs w:val="28"/>
                      </w:rPr>
                    </m:ctrlPr>
                  </m:sSubPr>
                  <m:e>
                    <m:r>
                      <w:rPr>
                        <w:sz w:val="28"/>
                        <w:szCs w:val="28"/>
                      </w:rPr>
                      <m:t xml:space="preserve">Ĝ</m:t>
                    </m:r>
                  </m:e>
                  <m:sub>
                    <m:r>
                      <w:rPr>
                        <w:sz w:val="28"/>
                        <w:szCs w:val="28"/>
                      </w:rPr>
                      <m:t xml:space="preserve">4</m:t>
                    </m:r>
                  </m:sub>
                </m:sSub>
                <m:r>
                  <w:rPr>
                    <w:sz w:val="28"/>
                    <w:szCs w:val="28"/>
                  </w:rPr>
                  <m:t xml:space="preserve">)</m:t>
                </m:r>
              </m:num>
              <m:den>
                <m:r>
                  <w:rPr>
                    <w:sz w:val="28"/>
                    <w:szCs w:val="28"/>
                  </w:rPr>
                  <m:t xml:space="preserve">n</m:t>
                </m:r>
                <m:sSub>
                  <m:sSubPr>
                    <m:ctrlPr>
                      <w:rPr>
                        <w:sz w:val="28"/>
                        <w:szCs w:val="28"/>
                      </w:rPr>
                    </m:ctrlPr>
                  </m:sSubPr>
                  <m:e>
                    <m:r>
                      <w:rPr>
                        <w:sz w:val="28"/>
                        <w:szCs w:val="28"/>
                      </w:rPr>
                      <m:t xml:space="preserve">Ĝ</m:t>
                    </m:r>
                  </m:e>
                  <m:sub>
                    <m:r>
                      <w:rPr>
                        <w:sz w:val="28"/>
                        <w:szCs w:val="28"/>
                      </w:rPr>
                      <m:t xml:space="preserve">1</m:t>
                    </m:r>
                  </m:sub>
                </m:sSub>
                <m:r>
                  <w:rPr>
                    <w:sz w:val="28"/>
                    <w:szCs w:val="28"/>
                  </w:rPr>
                  <m:t xml:space="preserve"> - n</m:t>
                </m:r>
                <m:sSub>
                  <m:sSubPr>
                    <m:ctrlPr>
                      <w:rPr>
                        <w:sz w:val="28"/>
                        <w:szCs w:val="28"/>
                      </w:rPr>
                    </m:ctrlPr>
                  </m:sSubPr>
                  <m:e>
                    <m:r>
                      <w:rPr>
                        <w:sz w:val="28"/>
                        <w:szCs w:val="28"/>
                      </w:rPr>
                      <m:t xml:space="preserve">Ĝ</m:t>
                    </m:r>
                  </m:e>
                  <m:sub>
                    <m:r>
                      <w:rPr>
                        <w:sz w:val="28"/>
                        <w:szCs w:val="28"/>
                      </w:rPr>
                      <m:t xml:space="preserve">2</m:t>
                    </m:r>
                  </m:sub>
                </m:sSub>
              </m:den>
            </m:f>
          </m:e>
        </m:d>
      </m:oMath>
      <w:r w:rsidDel="00000000" w:rsidR="00000000" w:rsidRPr="00000000">
        <w:rPr>
          <w:sz w:val="28"/>
          <w:szCs w:val="28"/>
          <w:rtl w:val="0"/>
        </w:rPr>
        <w:t xml:space="preserve">                       (1.5)</w:t>
      </w:r>
      <w:r w:rsidDel="00000000" w:rsidR="00000000" w:rsidRPr="00000000">
        <w:rPr>
          <w:rtl w:val="0"/>
        </w:rPr>
      </w:r>
    </w:p>
    <w:p w:rsidR="00000000" w:rsidDel="00000000" w:rsidP="00000000" w:rsidRDefault="00000000" w:rsidRPr="00000000" w14:paraId="00000038">
      <w:pPr>
        <w:ind w:left="360" w:firstLine="0"/>
        <w:jc w:val="both"/>
        <w:rPr/>
      </w:pPr>
      <w:r w:rsidDel="00000000" w:rsidR="00000000" w:rsidRPr="00000000">
        <w:rPr>
          <w:rtl w:val="0"/>
        </w:rPr>
        <w:t xml:space="preserve">, където </w:t>
      </w:r>
      <w:r w:rsidDel="00000000" w:rsidR="00000000" w:rsidRPr="00000000">
        <w:rPr>
          <w:b w:val="1"/>
          <w:rtl w:val="0"/>
        </w:rPr>
        <w:t xml:space="preserve">Ĝ</w:t>
      </w:r>
      <w:r w:rsidDel="00000000" w:rsidR="00000000" w:rsidRPr="00000000">
        <w:rPr>
          <w:rtl w:val="0"/>
        </w:rPr>
        <w:t xml:space="preserve"> трябва да се разбира като </w:t>
      </w:r>
      <w:r w:rsidDel="00000000" w:rsidR="00000000" w:rsidRPr="00000000">
        <w:rPr>
          <w:b w:val="1"/>
          <w:rtl w:val="0"/>
        </w:rPr>
        <w:t xml:space="preserve">Q с шапка</w:t>
      </w:r>
      <w:r w:rsidDel="00000000" w:rsidR="00000000" w:rsidRPr="00000000">
        <w:rPr>
          <w:rtl w:val="0"/>
        </w:rPr>
        <w:t xml:space="preserve">, но в специалните символи на word не намерих такъв символ. Използвайки формулата за пресмятане на дълбочината(формула 1.1.), се симулират всички възможни модели за размазване от движение. Фиг. 1.7 илюстрира няколко примера, взети от ToF камера, които имат промяна в дълбочината в регионите с движение. Верните стойности за дълбочината заедно с червени и сини черти на всяко изображение са показани в следващите диаграми. Размазването от движени в средата показва необичайни върхове(синята черта), които не могат да се наблюдават обикновено цветно изображение. Фиг. 1.8 показва как се получава размазването от движение при 2-табна(2-tab) архитектура. Във втората фаза, където контролните сигнали </w:t>
      </w:r>
      <w:r w:rsidDel="00000000" w:rsidR="00000000" w:rsidRPr="00000000">
        <w:rPr>
          <w:b w:val="1"/>
          <w:rtl w:val="0"/>
        </w:rPr>
        <w:t xml:space="preserve">C</w:t>
      </w:r>
      <w:r w:rsidDel="00000000" w:rsidR="00000000" w:rsidRPr="00000000">
        <w:rPr>
          <w:b w:val="1"/>
          <w:vertAlign w:val="subscript"/>
          <w:rtl w:val="0"/>
        </w:rPr>
        <w:t xml:space="preserve">3</w:t>
      </w:r>
      <w:r w:rsidDel="00000000" w:rsidR="00000000" w:rsidRPr="00000000">
        <w:rPr>
          <w:rtl w:val="0"/>
        </w:rPr>
        <w:t xml:space="preserve"> и</w:t>
      </w:r>
      <w:r w:rsidDel="00000000" w:rsidR="00000000" w:rsidRPr="00000000">
        <w:rPr>
          <w:b w:val="1"/>
          <w:rtl w:val="0"/>
        </w:rPr>
        <w:t xml:space="preserve"> C</w:t>
      </w:r>
      <w:r w:rsidDel="00000000" w:rsidR="00000000" w:rsidRPr="00000000">
        <w:rPr>
          <w:b w:val="1"/>
          <w:vertAlign w:val="subscript"/>
          <w:rtl w:val="0"/>
        </w:rPr>
        <w:t xml:space="preserve">4</w:t>
      </w:r>
      <w:r w:rsidDel="00000000" w:rsidR="00000000" w:rsidRPr="00000000">
        <w:rPr>
          <w:rtl w:val="0"/>
        </w:rPr>
        <w:t xml:space="preserve"> събират електрически сигнал, отразения инфрачервен сигнал размества предния и задния план. За разлика от цветните изображения, размазването на дълбочината поради движение се проявява като превишаване и намаляване(overshoot or undershoot) при преминаването между региони от преден и заден план. Това означава, че размазването от движение води до по-голяма или по-малка изчислена дълбочина спрямо всички съседни стойности от предния и задния план. Това е показано на фиг. 1.9.</w:t>
      </w:r>
    </w:p>
    <w:p w:rsidR="00000000" w:rsidDel="00000000" w:rsidP="00000000" w:rsidRDefault="00000000" w:rsidRPr="00000000" w14:paraId="00000039">
      <w:pPr>
        <w:ind w:left="360" w:firstLine="0"/>
        <w:jc w:val="both"/>
        <w:rPr/>
      </w:pPr>
      <w:r w:rsidDel="00000000" w:rsidR="00000000" w:rsidRPr="00000000">
        <w:rPr>
          <w:rtl w:val="0"/>
        </w:rPr>
        <w:t xml:space="preserve">За проверка на тази характерна ситуация, допълнително се изследва формулата за изчисления на дълбочината в у-ние 1.5. Първо се у-ние 1.4. се изразява като:</w:t>
      </w:r>
    </w:p>
    <w:p w:rsidR="00000000" w:rsidDel="00000000" w:rsidP="00000000" w:rsidRDefault="00000000" w:rsidRPr="00000000" w14:paraId="0000003A">
      <w:pPr>
        <w:ind w:left="360" w:firstLine="0"/>
        <w:jc w:val="right"/>
        <w:rPr>
          <w:sz w:val="28"/>
          <w:szCs w:val="28"/>
        </w:rPr>
      </w:pPr>
      <m:oMath>
        <m:r>
          <w:rPr>
            <w:sz w:val="28"/>
            <w:szCs w:val="28"/>
          </w:rPr>
          <m:t xml:space="preserve">t</m:t>
        </m:r>
        <m:sSub>
          <m:sSubPr>
            <m:ctrlPr>
              <w:rPr>
                <w:sz w:val="28"/>
                <w:szCs w:val="28"/>
              </w:rPr>
            </m:ctrlPr>
          </m:sSubPr>
          <m:e/>
          <m:sub>
            <m:r>
              <w:rPr>
                <w:sz w:val="28"/>
                <w:szCs w:val="28"/>
              </w:rPr>
              <m:t xml:space="preserve">d</m:t>
            </m:r>
          </m:sub>
        </m:sSub>
        <m:r>
          <w:rPr>
            <w:sz w:val="28"/>
            <w:szCs w:val="28"/>
          </w:rPr>
          <m:t xml:space="preserve">(m) =arctan</m:t>
        </m:r>
        <m:d>
          <m:dPr>
            <m:begChr m:val="("/>
            <m:endChr m:val=")"/>
            <m:ctrlPr>
              <w:rPr>
                <w:sz w:val="28"/>
                <w:szCs w:val="28"/>
              </w:rPr>
            </m:ctrlPr>
          </m:dPr>
          <m:e>
            <m:f>
              <m:fPr>
                <m:ctrlPr>
                  <w:rPr>
                    <w:sz w:val="28"/>
                    <w:szCs w:val="28"/>
                  </w:rPr>
                </m:ctrlPr>
              </m:fPr>
              <m:num>
                <m:r>
                  <w:rPr>
                    <w:sz w:val="28"/>
                    <w:szCs w:val="28"/>
                  </w:rPr>
                  <m:t xml:space="preserve">n</m:t>
                </m:r>
                <m:sSub>
                  <m:sSubPr>
                    <m:ctrlPr>
                      <w:rPr>
                        <w:sz w:val="28"/>
                        <w:szCs w:val="28"/>
                      </w:rPr>
                    </m:ctrlPr>
                  </m:sSubPr>
                  <m:e>
                    <m:r>
                      <w:rPr>
                        <w:sz w:val="28"/>
                        <w:szCs w:val="28"/>
                      </w:rPr>
                      <m:t xml:space="preserve">Ĝ</m:t>
                    </m:r>
                  </m:e>
                  <m:sub>
                    <m:r>
                      <w:rPr>
                        <w:sz w:val="28"/>
                        <w:szCs w:val="28"/>
                      </w:rPr>
                      <m:t xml:space="preserve">3</m:t>
                    </m:r>
                  </m:sub>
                </m:sSub>
                <m:r>
                  <w:rPr>
                    <w:sz w:val="28"/>
                    <w:szCs w:val="28"/>
                  </w:rPr>
                  <m:t xml:space="preserve">- n</m:t>
                </m:r>
                <m:sSub>
                  <m:sSubPr>
                    <m:ctrlPr>
                      <w:rPr>
                        <w:sz w:val="28"/>
                        <w:szCs w:val="28"/>
                      </w:rPr>
                    </m:ctrlPr>
                  </m:sSubPr>
                  <m:e>
                    <m:r>
                      <w:rPr>
                        <w:sz w:val="28"/>
                        <w:szCs w:val="28"/>
                      </w:rPr>
                      <m:t xml:space="preserve">Ĝ</m:t>
                    </m:r>
                  </m:e>
                  <m:sub>
                    <m:r>
                      <w:rPr>
                        <w:sz w:val="28"/>
                        <w:szCs w:val="28"/>
                      </w:rPr>
                      <m:t xml:space="preserve">4</m:t>
                    </m:r>
                  </m:sub>
                </m:sSub>
              </m:num>
              <m:den>
                <m:r>
                  <w:rPr>
                    <w:sz w:val="28"/>
                    <w:szCs w:val="28"/>
                  </w:rPr>
                  <m:t xml:space="preserve">m(</m:t>
                </m:r>
                <m:sSub>
                  <m:sSubPr>
                    <m:ctrlPr>
                      <w:rPr>
                        <w:sz w:val="28"/>
                        <w:szCs w:val="28"/>
                      </w:rPr>
                    </m:ctrlPr>
                  </m:sSubPr>
                  <m:e>
                    <m:r>
                      <w:rPr>
                        <w:sz w:val="28"/>
                        <w:szCs w:val="28"/>
                      </w:rPr>
                      <m:t xml:space="preserve">Q</m:t>
                    </m:r>
                  </m:e>
                  <m:sub>
                    <m:r>
                      <w:rPr>
                        <w:sz w:val="28"/>
                        <w:szCs w:val="28"/>
                      </w:rPr>
                      <m:t xml:space="preserve">1</m:t>
                    </m:r>
                  </m:sub>
                </m:sSub>
                <m:r>
                  <w:rPr>
                    <w:sz w:val="28"/>
                    <w:szCs w:val="28"/>
                  </w:rPr>
                  <m:t xml:space="preserve">-</m:t>
                </m:r>
                <m:sSub>
                  <m:sSubPr>
                    <m:ctrlPr>
                      <w:rPr>
                        <w:sz w:val="28"/>
                        <w:szCs w:val="28"/>
                      </w:rPr>
                    </m:ctrlPr>
                  </m:sSubPr>
                  <m:e>
                    <m:r>
                      <w:rPr>
                        <w:sz w:val="28"/>
                        <w:szCs w:val="28"/>
                      </w:rPr>
                      <m:t xml:space="preserve">Ĝ</m:t>
                    </m:r>
                  </m:e>
                  <m:sub>
                    <m:r>
                      <w:rPr>
                        <w:sz w:val="28"/>
                        <w:szCs w:val="28"/>
                      </w:rPr>
                      <m:t xml:space="preserve">1</m:t>
                    </m:r>
                  </m:sub>
                </m:sSub>
                <m:r>
                  <w:rPr>
                    <w:sz w:val="28"/>
                    <w:szCs w:val="28"/>
                  </w:rPr>
                  <m:t xml:space="preserve">-</m:t>
                </m:r>
                <m:sSub>
                  <m:sSubPr>
                    <m:ctrlPr>
                      <w:rPr>
                        <w:sz w:val="28"/>
                        <w:szCs w:val="28"/>
                      </w:rPr>
                    </m:ctrlPr>
                  </m:sSubPr>
                  <m:e>
                    <m:r>
                      <w:rPr>
                        <w:sz w:val="28"/>
                        <w:szCs w:val="28"/>
                      </w:rPr>
                      <m:t xml:space="preserve">Q</m:t>
                    </m:r>
                  </m:e>
                  <m:sub>
                    <m:r>
                      <w:rPr>
                        <w:sz w:val="28"/>
                        <w:szCs w:val="28"/>
                      </w:rPr>
                      <m:t xml:space="preserve">2</m:t>
                    </m:r>
                  </m:sub>
                </m:sSub>
                <m:r>
                  <w:rPr>
                    <w:sz w:val="28"/>
                    <w:szCs w:val="28"/>
                  </w:rPr>
                  <m:t xml:space="preserve">+</m:t>
                </m:r>
                <m:sSub>
                  <m:sSubPr>
                    <m:ctrlPr>
                      <w:rPr>
                        <w:sz w:val="28"/>
                        <w:szCs w:val="28"/>
                      </w:rPr>
                    </m:ctrlPr>
                  </m:sSubPr>
                  <m:e>
                    <m:r>
                      <w:rPr>
                        <w:sz w:val="28"/>
                        <w:szCs w:val="28"/>
                      </w:rPr>
                      <m:t xml:space="preserve">Ĝ</m:t>
                    </m:r>
                  </m:e>
                  <m:sub>
                    <m:r>
                      <w:rPr>
                        <w:sz w:val="28"/>
                        <w:szCs w:val="28"/>
                      </w:rPr>
                      <m:t xml:space="preserve">2</m:t>
                    </m:r>
                  </m:sub>
                </m:sSub>
                <m:r>
                  <w:rPr>
                    <w:sz w:val="28"/>
                    <w:szCs w:val="28"/>
                  </w:rPr>
                  <m:t xml:space="preserve">)+n(</m:t>
                </m:r>
                <m:sSub>
                  <m:sSubPr>
                    <m:ctrlPr>
                      <w:rPr>
                        <w:sz w:val="28"/>
                        <w:szCs w:val="28"/>
                      </w:rPr>
                    </m:ctrlPr>
                  </m:sSubPr>
                  <m:e>
                    <m:r>
                      <w:rPr>
                        <w:sz w:val="28"/>
                        <w:szCs w:val="28"/>
                      </w:rPr>
                      <m:t xml:space="preserve">Ĝ</m:t>
                    </m:r>
                  </m:e>
                  <m:sub>
                    <m:r>
                      <w:rPr>
                        <w:sz w:val="28"/>
                        <w:szCs w:val="28"/>
                      </w:rPr>
                      <m:t xml:space="preserve">1</m:t>
                    </m:r>
                  </m:sub>
                </m:sSub>
                <m:r>
                  <w:rPr>
                    <w:sz w:val="28"/>
                    <w:szCs w:val="28"/>
                  </w:rPr>
                  <m:t xml:space="preserve">-</m:t>
                </m:r>
                <m:sSub>
                  <m:sSubPr>
                    <m:ctrlPr>
                      <w:rPr>
                        <w:sz w:val="28"/>
                        <w:szCs w:val="28"/>
                      </w:rPr>
                    </m:ctrlPr>
                  </m:sSubPr>
                  <m:e>
                    <m:r>
                      <w:rPr>
                        <w:sz w:val="28"/>
                        <w:szCs w:val="28"/>
                      </w:rPr>
                      <m:t xml:space="preserve">Ĝ</m:t>
                    </m:r>
                  </m:e>
                  <m:sub>
                    <m:r>
                      <w:rPr>
                        <w:sz w:val="28"/>
                        <w:szCs w:val="28"/>
                      </w:rPr>
                      <m:t xml:space="preserve">2</m:t>
                    </m:r>
                  </m:sub>
                </m:sSub>
                <m:r>
                  <w:rPr>
                    <w:sz w:val="28"/>
                    <w:szCs w:val="28"/>
                  </w:rPr>
                  <m:t xml:space="preserve">)</m:t>
                </m:r>
              </m:den>
            </m:f>
          </m:e>
        </m:d>
      </m:oMath>
      <w:r w:rsidDel="00000000" w:rsidR="00000000" w:rsidRPr="00000000">
        <w:rPr>
          <w:sz w:val="28"/>
          <w:szCs w:val="28"/>
          <w:rtl w:val="0"/>
        </w:rPr>
        <w:t xml:space="preserve">                             (1.6)</w:t>
      </w:r>
    </w:p>
    <w:p w:rsidR="00000000" w:rsidDel="00000000" w:rsidP="00000000" w:rsidRDefault="00000000" w:rsidRPr="00000000" w14:paraId="0000003B">
      <w:pPr>
        <w:ind w:left="360" w:firstLine="0"/>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247650</wp:posOffset>
            </wp:positionH>
            <wp:positionV relativeFrom="paragraph">
              <wp:posOffset>304683</wp:posOffset>
            </wp:positionV>
            <wp:extent cx="5760410" cy="4356100"/>
            <wp:effectExtent b="0" l="0" r="0" t="0"/>
            <wp:wrapSquare wrapText="bothSides" distB="114300" distT="114300" distL="114300" distR="114300"/>
            <wp:docPr id="80" name="image71.png"/>
            <a:graphic>
              <a:graphicData uri="http://schemas.openxmlformats.org/drawingml/2006/picture">
                <pic:pic>
                  <pic:nvPicPr>
                    <pic:cNvPr id="0" name="image71.png"/>
                    <pic:cNvPicPr preferRelativeResize="0"/>
                  </pic:nvPicPr>
                  <pic:blipFill>
                    <a:blip r:embed="rId20"/>
                    <a:srcRect b="0" l="0" r="0" t="0"/>
                    <a:stretch>
                      <a:fillRect/>
                    </a:stretch>
                  </pic:blipFill>
                  <pic:spPr>
                    <a:xfrm>
                      <a:off x="0" y="0"/>
                      <a:ext cx="5760410" cy="4356100"/>
                    </a:xfrm>
                    <a:prstGeom prst="rect"/>
                    <a:ln/>
                  </pic:spPr>
                </pic:pic>
              </a:graphicData>
            </a:graphic>
          </wp:anchor>
        </w:drawing>
      </w:r>
    </w:p>
    <w:p w:rsidR="00000000" w:rsidDel="00000000" w:rsidP="00000000" w:rsidRDefault="00000000" w:rsidRPr="00000000" w14:paraId="0000003C">
      <w:pPr>
        <w:spacing w:after="200" w:line="240" w:lineRule="auto"/>
        <w:ind w:left="360" w:firstLine="0"/>
        <w:jc w:val="both"/>
        <w:rPr/>
      </w:pPr>
      <w:r w:rsidDel="00000000" w:rsidR="00000000" w:rsidRPr="00000000">
        <w:rPr>
          <w:i w:val="1"/>
          <w:color w:val="44546a"/>
          <w:sz w:val="18"/>
          <w:szCs w:val="18"/>
          <w:rtl w:val="0"/>
        </w:rPr>
        <w:t xml:space="preserve">Фиг. 1.7 Примери за преходи на стойносносите за дълбочина при размазване заради движение заснети от SR4000 ToF камера.</w:t>
      </w:r>
      <w:r w:rsidDel="00000000" w:rsidR="00000000" w:rsidRPr="00000000">
        <w:rPr>
          <w:rtl w:val="0"/>
        </w:rPr>
      </w:r>
    </w:p>
    <w:p w:rsidR="00000000" w:rsidDel="00000000" w:rsidP="00000000" w:rsidRDefault="00000000" w:rsidRPr="00000000" w14:paraId="0000003D">
      <w:pPr>
        <w:ind w:left="360" w:firstLine="0"/>
        <w:jc w:val="both"/>
        <w:rPr/>
      </w:pPr>
      <w:r w:rsidDel="00000000" w:rsidR="00000000" w:rsidRPr="00000000">
        <w:rPr/>
        <w:drawing>
          <wp:inline distB="114300" distT="114300" distL="114300" distR="114300">
            <wp:extent cx="5760410" cy="1955800"/>
            <wp:effectExtent b="0" l="0" r="0" t="0"/>
            <wp:docPr id="77" name="image70.png"/>
            <a:graphic>
              <a:graphicData uri="http://schemas.openxmlformats.org/drawingml/2006/picture">
                <pic:pic>
                  <pic:nvPicPr>
                    <pic:cNvPr id="0" name="image70.png"/>
                    <pic:cNvPicPr preferRelativeResize="0"/>
                  </pic:nvPicPr>
                  <pic:blipFill>
                    <a:blip r:embed="rId21"/>
                    <a:srcRect b="0" l="0" r="0" t="0"/>
                    <a:stretch>
                      <a:fillRect/>
                    </a:stretch>
                  </pic:blipFill>
                  <pic:spPr>
                    <a:xfrm>
                      <a:off x="0" y="0"/>
                      <a:ext cx="5760410" cy="1955800"/>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spacing w:after="200" w:line="240" w:lineRule="auto"/>
        <w:ind w:left="360" w:firstLine="0"/>
        <w:jc w:val="both"/>
        <w:rPr/>
      </w:pPr>
      <w:r w:rsidDel="00000000" w:rsidR="00000000" w:rsidRPr="00000000">
        <w:rPr>
          <w:i w:val="1"/>
          <w:color w:val="44546a"/>
          <w:sz w:val="18"/>
          <w:szCs w:val="18"/>
          <w:rtl w:val="0"/>
        </w:rPr>
        <w:t xml:space="preserve">Фиг. 1.8 Размазване на дълбочината от движение при 2-табна(2-tab) архитектура.</w:t>
      </w:r>
      <w:r w:rsidDel="00000000" w:rsidR="00000000" w:rsidRPr="00000000">
        <w:rPr>
          <w:rtl w:val="0"/>
        </w:rPr>
      </w:r>
    </w:p>
    <w:p w:rsidR="00000000" w:rsidDel="00000000" w:rsidP="00000000" w:rsidRDefault="00000000" w:rsidRPr="00000000" w14:paraId="0000003F">
      <w:pPr>
        <w:ind w:left="360" w:firstLine="0"/>
        <w:jc w:val="both"/>
        <w:rPr/>
      </w:pPr>
      <w:r w:rsidDel="00000000" w:rsidR="00000000" w:rsidRPr="00000000">
        <w:rPr>
          <w:rtl w:val="0"/>
        </w:rPr>
        <w:t xml:space="preserve">Първата производна на у-ние 1.6 е 0, което означава локални минимуми </w:t>
      </w:r>
      <w:r w:rsidDel="00000000" w:rsidR="00000000" w:rsidRPr="00000000">
        <w:rPr>
          <w:rtl w:val="0"/>
        </w:rPr>
        <w:t xml:space="preserve">или</w:t>
      </w:r>
      <w:r w:rsidDel="00000000" w:rsidR="00000000" w:rsidRPr="00000000">
        <w:rPr>
          <w:rtl w:val="0"/>
        </w:rPr>
        <w:t xml:space="preserve"> максимуми при следните условия:</w:t>
      </w:r>
    </w:p>
    <w:p w:rsidR="00000000" w:rsidDel="00000000" w:rsidP="00000000" w:rsidRDefault="00000000" w:rsidRPr="00000000" w14:paraId="00000040">
      <w:pPr>
        <w:ind w:left="360" w:firstLine="0"/>
        <w:jc w:val="right"/>
        <w:rPr>
          <w:sz w:val="28"/>
          <w:szCs w:val="28"/>
        </w:rPr>
      </w:pPr>
      <m:oMath>
        <m:sSubSup>
          <m:sSubSupPr>
            <m:ctrlPr>
              <w:rPr>
                <w:sz w:val="28"/>
                <w:szCs w:val="28"/>
              </w:rPr>
            </m:ctrlPr>
          </m:sSubSupPr>
          <m:e>
            <m:r>
              <w:rPr>
                <w:sz w:val="28"/>
                <w:szCs w:val="28"/>
              </w:rPr>
              <m:t xml:space="preserve">t</m:t>
            </m:r>
          </m:e>
          <m:sub>
            <m:r>
              <w:rPr>
                <w:sz w:val="28"/>
                <w:szCs w:val="28"/>
              </w:rPr>
              <m:t xml:space="preserve">d</m:t>
            </m:r>
          </m:sub>
          <m:sup>
            <m:r>
              <w:rPr>
                <w:sz w:val="28"/>
                <w:szCs w:val="28"/>
              </w:rPr>
              <m:t xml:space="preserve">'</m:t>
            </m:r>
          </m:sup>
        </m:sSubSup>
        <m:r>
          <w:rPr>
            <w:sz w:val="28"/>
            <w:szCs w:val="28"/>
          </w:rPr>
          <m:t xml:space="preserve">(m) =</m:t>
        </m:r>
        <m:f>
          <m:fPr>
            <m:ctrlPr>
              <w:rPr>
                <w:sz w:val="28"/>
                <w:szCs w:val="28"/>
              </w:rPr>
            </m:ctrlPr>
          </m:fPr>
          <m:num>
            <m:r>
              <w:rPr>
                <w:sz w:val="28"/>
                <w:szCs w:val="28"/>
              </w:rPr>
              <m:t xml:space="preserve">1</m:t>
            </m:r>
          </m:num>
          <m:den>
            <m:r>
              <w:rPr>
                <w:sz w:val="28"/>
                <w:szCs w:val="28"/>
              </w:rPr>
              <m:t xml:space="preserve">1+</m:t>
            </m:r>
            <m:sSup>
              <m:sSupPr>
                <m:ctrlPr>
                  <w:rPr>
                    <w:sz w:val="28"/>
                    <w:szCs w:val="28"/>
                  </w:rPr>
                </m:ctrlPr>
              </m:sSupPr>
              <m:e>
                <m:d>
                  <m:dPr>
                    <m:begChr m:val="("/>
                    <m:endChr m:val=")"/>
                    <m:ctrlPr>
                      <w:rPr>
                        <w:sz w:val="28"/>
                        <w:szCs w:val="28"/>
                      </w:rPr>
                    </m:ctrlPr>
                  </m:dPr>
                  <m:e>
                    <m:f>
                      <m:fPr>
                        <m:ctrlPr>
                          <w:rPr>
                            <w:sz w:val="28"/>
                            <w:szCs w:val="28"/>
                          </w:rPr>
                        </m:ctrlPr>
                      </m:fPr>
                      <m:num>
                        <m:r>
                          <w:rPr>
                            <w:sz w:val="28"/>
                            <w:szCs w:val="28"/>
                          </w:rPr>
                          <m:t xml:space="preserve">n</m:t>
                        </m:r>
                        <m:sSub>
                          <m:sSubPr>
                            <m:ctrlPr>
                              <w:rPr>
                                <w:sz w:val="28"/>
                                <w:szCs w:val="28"/>
                              </w:rPr>
                            </m:ctrlPr>
                          </m:sSubPr>
                          <m:e>
                            <m:r>
                              <w:rPr>
                                <w:sz w:val="28"/>
                                <w:szCs w:val="28"/>
                              </w:rPr>
                              <m:t xml:space="preserve">Ĝ</m:t>
                            </m:r>
                          </m:e>
                          <m:sub>
                            <m:r>
                              <w:rPr>
                                <w:sz w:val="28"/>
                                <w:szCs w:val="28"/>
                              </w:rPr>
                              <m:t xml:space="preserve">3</m:t>
                            </m:r>
                          </m:sub>
                        </m:sSub>
                        <m:r>
                          <w:rPr>
                            <w:sz w:val="28"/>
                            <w:szCs w:val="28"/>
                          </w:rPr>
                          <m:t xml:space="preserve"> - n</m:t>
                        </m:r>
                        <m:sSub>
                          <m:sSubPr>
                            <m:ctrlPr>
                              <w:rPr>
                                <w:sz w:val="28"/>
                                <w:szCs w:val="28"/>
                              </w:rPr>
                            </m:ctrlPr>
                          </m:sSubPr>
                          <m:e>
                            <m:r>
                              <w:rPr>
                                <w:sz w:val="28"/>
                                <w:szCs w:val="28"/>
                              </w:rPr>
                              <m:t xml:space="preserve">Ĝ</m:t>
                            </m:r>
                          </m:e>
                          <m:sub>
                            <m:r>
                              <w:rPr>
                                <w:sz w:val="28"/>
                                <w:szCs w:val="28"/>
                              </w:rPr>
                              <m:t xml:space="preserve">4</m:t>
                            </m:r>
                          </m:sub>
                        </m:sSub>
                      </m:num>
                      <m:den>
                        <m:r>
                          <w:rPr>
                            <w:sz w:val="28"/>
                            <w:szCs w:val="28"/>
                          </w:rPr>
                          <m:t xml:space="preserve">m(</m:t>
                        </m:r>
                        <m:sSub>
                          <m:sSubPr>
                            <m:ctrlPr>
                              <w:rPr>
                                <w:sz w:val="28"/>
                                <w:szCs w:val="28"/>
                              </w:rPr>
                            </m:ctrlPr>
                          </m:sSubPr>
                          <m:e>
                            <m:r>
                              <w:rPr>
                                <w:sz w:val="28"/>
                                <w:szCs w:val="28"/>
                              </w:rPr>
                              <m:t xml:space="preserve">Q</m:t>
                            </m:r>
                          </m:e>
                          <m:sub>
                            <m:r>
                              <w:rPr>
                                <w:sz w:val="28"/>
                                <w:szCs w:val="28"/>
                              </w:rPr>
                              <m:t xml:space="preserve">1</m:t>
                            </m:r>
                          </m:sub>
                        </m:sSub>
                        <m:r>
                          <w:rPr>
                            <w:sz w:val="28"/>
                            <w:szCs w:val="28"/>
                          </w:rPr>
                          <m:t xml:space="preserve">-</m:t>
                        </m:r>
                        <m:sSub>
                          <m:sSubPr>
                            <m:ctrlPr>
                              <w:rPr>
                                <w:sz w:val="28"/>
                                <w:szCs w:val="28"/>
                              </w:rPr>
                            </m:ctrlPr>
                          </m:sSubPr>
                          <m:e>
                            <m:r>
                              <w:rPr>
                                <w:sz w:val="28"/>
                                <w:szCs w:val="28"/>
                              </w:rPr>
                              <m:t xml:space="preserve">Ĝ</m:t>
                            </m:r>
                          </m:e>
                          <m:sub>
                            <m:r>
                              <w:rPr>
                                <w:sz w:val="28"/>
                                <w:szCs w:val="28"/>
                              </w:rPr>
                              <m:t xml:space="preserve">1</m:t>
                            </m:r>
                          </m:sub>
                        </m:sSub>
                        <m:r>
                          <w:rPr>
                            <w:sz w:val="28"/>
                            <w:szCs w:val="28"/>
                          </w:rPr>
                          <m:t xml:space="preserve">-</m:t>
                        </m:r>
                        <m:sSub>
                          <m:sSubPr>
                            <m:ctrlPr>
                              <w:rPr>
                                <w:sz w:val="28"/>
                                <w:szCs w:val="28"/>
                              </w:rPr>
                            </m:ctrlPr>
                          </m:sSubPr>
                          <m:e>
                            <m:r>
                              <w:rPr>
                                <w:sz w:val="28"/>
                                <w:szCs w:val="28"/>
                              </w:rPr>
                              <m:t xml:space="preserve">Q</m:t>
                            </m:r>
                          </m:e>
                          <m:sub>
                            <m:r>
                              <w:rPr>
                                <w:sz w:val="28"/>
                                <w:szCs w:val="28"/>
                              </w:rPr>
                              <m:t xml:space="preserve">2</m:t>
                            </m:r>
                          </m:sub>
                        </m:sSub>
                        <m:r>
                          <w:rPr>
                            <w:sz w:val="28"/>
                            <w:szCs w:val="28"/>
                          </w:rPr>
                          <m:t xml:space="preserve">+</m:t>
                        </m:r>
                        <m:sSub>
                          <m:sSubPr>
                            <m:ctrlPr>
                              <w:rPr>
                                <w:sz w:val="28"/>
                                <w:szCs w:val="28"/>
                              </w:rPr>
                            </m:ctrlPr>
                          </m:sSubPr>
                          <m:e>
                            <m:r>
                              <w:rPr>
                                <w:sz w:val="28"/>
                                <w:szCs w:val="28"/>
                              </w:rPr>
                              <m:t xml:space="preserve">Ĝ</m:t>
                            </m:r>
                          </m:e>
                          <m:sub>
                            <m:r>
                              <w:rPr>
                                <w:sz w:val="28"/>
                                <w:szCs w:val="28"/>
                              </w:rPr>
                              <m:t xml:space="preserve">2</m:t>
                            </m:r>
                          </m:sub>
                        </m:sSub>
                        <m:r>
                          <w:rPr>
                            <w:sz w:val="28"/>
                            <w:szCs w:val="28"/>
                          </w:rPr>
                          <m:t xml:space="preserve">)+n(</m:t>
                        </m:r>
                        <m:sSub>
                          <m:sSubPr>
                            <m:ctrlPr>
                              <w:rPr>
                                <w:sz w:val="28"/>
                                <w:szCs w:val="28"/>
                              </w:rPr>
                            </m:ctrlPr>
                          </m:sSubPr>
                          <m:e>
                            <m:r>
                              <w:rPr>
                                <w:sz w:val="28"/>
                                <w:szCs w:val="28"/>
                              </w:rPr>
                              <m:t xml:space="preserve">Ĝ</m:t>
                            </m:r>
                          </m:e>
                          <m:sub>
                            <m:r>
                              <w:rPr>
                                <w:sz w:val="28"/>
                                <w:szCs w:val="28"/>
                              </w:rPr>
                              <m:t xml:space="preserve">1</m:t>
                            </m:r>
                          </m:sub>
                        </m:sSub>
                        <m:r>
                          <w:rPr>
                            <w:sz w:val="28"/>
                            <w:szCs w:val="28"/>
                          </w:rPr>
                          <m:t xml:space="preserve">-</m:t>
                        </m:r>
                        <m:sSub>
                          <m:sSubPr>
                            <m:ctrlPr>
                              <w:rPr>
                                <w:sz w:val="28"/>
                                <w:szCs w:val="28"/>
                              </w:rPr>
                            </m:ctrlPr>
                          </m:sSubPr>
                          <m:e>
                            <m:r>
                              <w:rPr>
                                <w:sz w:val="28"/>
                                <w:szCs w:val="28"/>
                              </w:rPr>
                              <m:t xml:space="preserve">Ĝ</m:t>
                            </m:r>
                          </m:e>
                          <m:sub>
                            <m:r>
                              <w:rPr>
                                <w:sz w:val="28"/>
                                <w:szCs w:val="28"/>
                              </w:rPr>
                              <m:t xml:space="preserve">2</m:t>
                            </m:r>
                          </m:sub>
                        </m:sSub>
                        <m:r>
                          <w:rPr>
                            <w:sz w:val="28"/>
                            <w:szCs w:val="28"/>
                          </w:rPr>
                          <m:t xml:space="preserve">)</m:t>
                        </m:r>
                      </m:den>
                    </m:f>
                  </m:e>
                </m:d>
              </m:e>
              <m:sup>
                <m:r>
                  <w:rPr>
                    <w:sz w:val="28"/>
                    <w:szCs w:val="28"/>
                  </w:rPr>
                  <m:t xml:space="preserve">2</m:t>
                </m:r>
              </m:sup>
            </m:sSup>
          </m:den>
        </m:f>
        <m:r>
          <w:rPr>
            <w:sz w:val="28"/>
            <w:szCs w:val="28"/>
          </w:rPr>
          <m:t xml:space="preserve"> = </m:t>
        </m:r>
        <m:f>
          <m:fPr>
            <m:ctrlPr>
              <w:rPr>
                <w:sz w:val="28"/>
                <w:szCs w:val="28"/>
              </w:rPr>
            </m:ctrlPr>
          </m:fPr>
          <m:num>
            <m:sSup>
              <m:sSupPr>
                <m:ctrlPr>
                  <w:rPr>
                    <w:sz w:val="28"/>
                    <w:szCs w:val="28"/>
                  </w:rPr>
                </m:ctrlPr>
              </m:sSupPr>
              <m:e>
                <m:r>
                  <w:rPr>
                    <w:sz w:val="28"/>
                    <w:szCs w:val="28"/>
                  </w:rPr>
                  <m:t xml:space="preserve">((m(</m:t>
                </m:r>
                <m:sSub>
                  <m:sSubPr>
                    <m:ctrlPr>
                      <w:rPr>
                        <w:sz w:val="28"/>
                        <w:szCs w:val="28"/>
                      </w:rPr>
                    </m:ctrlPr>
                  </m:sSubPr>
                  <m:e>
                    <m:r>
                      <w:rPr>
                        <w:sz w:val="28"/>
                        <w:szCs w:val="28"/>
                      </w:rPr>
                      <m:t xml:space="preserve">Q</m:t>
                    </m:r>
                  </m:e>
                  <m:sub>
                    <m:r>
                      <w:rPr>
                        <w:sz w:val="28"/>
                        <w:szCs w:val="28"/>
                      </w:rPr>
                      <m:t xml:space="preserve">1</m:t>
                    </m:r>
                  </m:sub>
                </m:sSub>
                <m:r>
                  <w:rPr>
                    <w:sz w:val="28"/>
                    <w:szCs w:val="28"/>
                  </w:rPr>
                  <m:t xml:space="preserve">-</m:t>
                </m:r>
                <m:sSub>
                  <m:sSubPr>
                    <m:ctrlPr>
                      <w:rPr>
                        <w:sz w:val="28"/>
                        <w:szCs w:val="28"/>
                      </w:rPr>
                    </m:ctrlPr>
                  </m:sSubPr>
                  <m:e>
                    <m:r>
                      <w:rPr>
                        <w:sz w:val="28"/>
                        <w:szCs w:val="28"/>
                      </w:rPr>
                      <m:t xml:space="preserve">Ĝ</m:t>
                    </m:r>
                  </m:e>
                  <m:sub>
                    <m:r>
                      <w:rPr>
                        <w:sz w:val="28"/>
                        <w:szCs w:val="28"/>
                      </w:rPr>
                      <m:t xml:space="preserve">1</m:t>
                    </m:r>
                  </m:sub>
                </m:sSub>
                <m:r>
                  <w:rPr>
                    <w:sz w:val="28"/>
                    <w:szCs w:val="28"/>
                  </w:rPr>
                  <m:t xml:space="preserve">-</m:t>
                </m:r>
                <m:sSub>
                  <m:sSubPr>
                    <m:ctrlPr>
                      <w:rPr>
                        <w:sz w:val="28"/>
                        <w:szCs w:val="28"/>
                      </w:rPr>
                    </m:ctrlPr>
                  </m:sSubPr>
                  <m:e>
                    <m:r>
                      <w:rPr>
                        <w:sz w:val="28"/>
                        <w:szCs w:val="28"/>
                      </w:rPr>
                      <m:t xml:space="preserve">Q</m:t>
                    </m:r>
                  </m:e>
                  <m:sub>
                    <m:r>
                      <w:rPr>
                        <w:sz w:val="28"/>
                        <w:szCs w:val="28"/>
                      </w:rPr>
                      <m:t xml:space="preserve">2</m:t>
                    </m:r>
                  </m:sub>
                </m:sSub>
                <m:r>
                  <w:rPr>
                    <w:sz w:val="28"/>
                    <w:szCs w:val="28"/>
                  </w:rPr>
                  <m:t xml:space="preserve">+</m:t>
                </m:r>
                <m:sSub>
                  <m:sSubPr>
                    <m:ctrlPr>
                      <w:rPr>
                        <w:sz w:val="28"/>
                        <w:szCs w:val="28"/>
                      </w:rPr>
                    </m:ctrlPr>
                  </m:sSubPr>
                  <m:e>
                    <m:r>
                      <w:rPr>
                        <w:sz w:val="28"/>
                        <w:szCs w:val="28"/>
                      </w:rPr>
                      <m:t xml:space="preserve">Ĝ</m:t>
                    </m:r>
                  </m:e>
                  <m:sub>
                    <m:r>
                      <w:rPr>
                        <w:sz w:val="28"/>
                        <w:szCs w:val="28"/>
                      </w:rPr>
                      <m:t xml:space="preserve">2</m:t>
                    </m:r>
                  </m:sub>
                </m:sSub>
                <m:r>
                  <w:rPr>
                    <w:sz w:val="28"/>
                    <w:szCs w:val="28"/>
                  </w:rPr>
                  <m:t xml:space="preserve">)+n(</m:t>
                </m:r>
                <m:sSub>
                  <m:sSubPr>
                    <m:ctrlPr>
                      <w:rPr>
                        <w:sz w:val="28"/>
                        <w:szCs w:val="28"/>
                      </w:rPr>
                    </m:ctrlPr>
                  </m:sSubPr>
                  <m:e>
                    <m:r>
                      <w:rPr>
                        <w:sz w:val="28"/>
                        <w:szCs w:val="28"/>
                      </w:rPr>
                      <m:t xml:space="preserve">Ĝ</m:t>
                    </m:r>
                  </m:e>
                  <m:sub>
                    <m:r>
                      <w:rPr>
                        <w:sz w:val="28"/>
                        <w:szCs w:val="28"/>
                      </w:rPr>
                      <m:t xml:space="preserve">1</m:t>
                    </m:r>
                  </m:sub>
                </m:sSub>
                <m:r>
                  <w:rPr>
                    <w:sz w:val="28"/>
                    <w:szCs w:val="28"/>
                  </w:rPr>
                  <m:t xml:space="preserve">-</m:t>
                </m:r>
                <m:sSub>
                  <m:sSubPr>
                    <m:ctrlPr>
                      <w:rPr>
                        <w:sz w:val="28"/>
                        <w:szCs w:val="28"/>
                      </w:rPr>
                    </m:ctrlPr>
                  </m:sSubPr>
                  <m:e>
                    <m:r>
                      <w:rPr>
                        <w:sz w:val="28"/>
                        <w:szCs w:val="28"/>
                      </w:rPr>
                      <m:t xml:space="preserve">Ĝ</m:t>
                    </m:r>
                  </m:e>
                  <m:sub>
                    <m:r>
                      <w:rPr>
                        <w:sz w:val="28"/>
                        <w:szCs w:val="28"/>
                      </w:rPr>
                      <m:t xml:space="preserve">2</m:t>
                    </m:r>
                  </m:sub>
                </m:sSub>
                <m:r>
                  <w:rPr>
                    <w:sz w:val="28"/>
                    <w:szCs w:val="28"/>
                  </w:rPr>
                  <m:t xml:space="preserve">))</m:t>
                </m:r>
              </m:e>
              <m:sup>
                <m:r>
                  <w:rPr>
                    <w:sz w:val="28"/>
                    <w:szCs w:val="28"/>
                  </w:rPr>
                  <m:t xml:space="preserve">2</m:t>
                </m:r>
              </m:sup>
            </m:sSup>
          </m:num>
          <m:den>
            <m:sSup>
              <m:sSupPr>
                <m:ctrlPr>
                  <w:rPr>
                    <w:sz w:val="28"/>
                    <w:szCs w:val="28"/>
                  </w:rPr>
                </m:ctrlPr>
              </m:sSupPr>
              <m:e>
                <m:r>
                  <w:rPr>
                    <w:sz w:val="28"/>
                    <w:szCs w:val="28"/>
                  </w:rPr>
                  <m:t xml:space="preserve">(n</m:t>
                </m:r>
                <m:sSub>
                  <m:sSubPr>
                    <m:ctrlPr>
                      <w:rPr>
                        <w:sz w:val="28"/>
                        <w:szCs w:val="28"/>
                      </w:rPr>
                    </m:ctrlPr>
                  </m:sSubPr>
                  <m:e>
                    <m:r>
                      <w:rPr>
                        <w:sz w:val="28"/>
                        <w:szCs w:val="28"/>
                      </w:rPr>
                      <m:t xml:space="preserve">Ĝ</m:t>
                    </m:r>
                  </m:e>
                  <m:sub>
                    <m:r>
                      <w:rPr>
                        <w:sz w:val="28"/>
                        <w:szCs w:val="28"/>
                      </w:rPr>
                      <m:t xml:space="preserve">3</m:t>
                    </m:r>
                  </m:sub>
                </m:sSub>
                <m:r>
                  <w:rPr>
                    <w:sz w:val="28"/>
                    <w:szCs w:val="28"/>
                  </w:rPr>
                  <m:t xml:space="preserve">- n</m:t>
                </m:r>
                <m:sSub>
                  <m:sSubPr>
                    <m:ctrlPr>
                      <w:rPr>
                        <w:sz w:val="28"/>
                        <w:szCs w:val="28"/>
                      </w:rPr>
                    </m:ctrlPr>
                  </m:sSubPr>
                  <m:e>
                    <m:r>
                      <w:rPr>
                        <w:sz w:val="28"/>
                        <w:szCs w:val="28"/>
                      </w:rPr>
                      <m:t xml:space="preserve">Ĝ</m:t>
                    </m:r>
                  </m:e>
                  <m:sub>
                    <m:r>
                      <w:rPr>
                        <w:sz w:val="28"/>
                        <w:szCs w:val="28"/>
                      </w:rPr>
                      <m:t xml:space="preserve">4</m:t>
                    </m:r>
                  </m:sub>
                </m:sSub>
                <m:r>
                  <w:rPr>
                    <w:sz w:val="28"/>
                    <w:szCs w:val="28"/>
                  </w:rPr>
                  <m:t xml:space="preserve">)</m:t>
                </m:r>
              </m:e>
              <m:sup>
                <m:r>
                  <w:rPr>
                    <w:sz w:val="28"/>
                    <w:szCs w:val="28"/>
                  </w:rPr>
                  <m:t xml:space="preserve">2</m:t>
                </m:r>
              </m:sup>
            </m:sSup>
            <m:r>
              <w:rPr>
                <w:sz w:val="28"/>
                <w:szCs w:val="28"/>
              </w:rPr>
              <m:t xml:space="preserve">+</m:t>
            </m:r>
            <m:sSup>
              <m:sSupPr>
                <m:ctrlPr>
                  <w:rPr>
                    <w:sz w:val="28"/>
                    <w:szCs w:val="28"/>
                  </w:rPr>
                </m:ctrlPr>
              </m:sSupPr>
              <m:e>
                <m:r>
                  <w:rPr>
                    <w:sz w:val="28"/>
                    <w:szCs w:val="28"/>
                  </w:rPr>
                  <m:t xml:space="preserve">(m(</m:t>
                </m:r>
                <m:sSub>
                  <m:sSubPr>
                    <m:ctrlPr>
                      <w:rPr>
                        <w:sz w:val="28"/>
                        <w:szCs w:val="28"/>
                      </w:rPr>
                    </m:ctrlPr>
                  </m:sSubPr>
                  <m:e>
                    <m:r>
                      <w:rPr>
                        <w:sz w:val="28"/>
                        <w:szCs w:val="28"/>
                      </w:rPr>
                      <m:t xml:space="preserve">Q</m:t>
                    </m:r>
                  </m:e>
                  <m:sub>
                    <m:r>
                      <w:rPr>
                        <w:sz w:val="28"/>
                        <w:szCs w:val="28"/>
                      </w:rPr>
                      <m:t xml:space="preserve">1</m:t>
                    </m:r>
                  </m:sub>
                </m:sSub>
                <m:r>
                  <w:rPr>
                    <w:sz w:val="28"/>
                    <w:szCs w:val="28"/>
                  </w:rPr>
                  <m:t xml:space="preserve">-</m:t>
                </m:r>
                <m:sSub>
                  <m:sSubPr>
                    <m:ctrlPr>
                      <w:rPr>
                        <w:sz w:val="28"/>
                        <w:szCs w:val="28"/>
                      </w:rPr>
                    </m:ctrlPr>
                  </m:sSubPr>
                  <m:e>
                    <m:r>
                      <w:rPr>
                        <w:sz w:val="28"/>
                        <w:szCs w:val="28"/>
                      </w:rPr>
                      <m:t xml:space="preserve">Ĝ</m:t>
                    </m:r>
                  </m:e>
                  <m:sub>
                    <m:r>
                      <w:rPr>
                        <w:sz w:val="28"/>
                        <w:szCs w:val="28"/>
                      </w:rPr>
                      <m:t xml:space="preserve">1</m:t>
                    </m:r>
                  </m:sub>
                </m:sSub>
                <m:r>
                  <w:rPr>
                    <w:sz w:val="28"/>
                    <w:szCs w:val="28"/>
                  </w:rPr>
                  <m:t xml:space="preserve">-</m:t>
                </m:r>
                <m:sSub>
                  <m:sSubPr>
                    <m:ctrlPr>
                      <w:rPr>
                        <w:sz w:val="28"/>
                        <w:szCs w:val="28"/>
                      </w:rPr>
                    </m:ctrlPr>
                  </m:sSubPr>
                  <m:e>
                    <m:r>
                      <w:rPr>
                        <w:sz w:val="28"/>
                        <w:szCs w:val="28"/>
                      </w:rPr>
                      <m:t xml:space="preserve">Q</m:t>
                    </m:r>
                  </m:e>
                  <m:sub>
                    <m:r>
                      <w:rPr>
                        <w:sz w:val="28"/>
                        <w:szCs w:val="28"/>
                      </w:rPr>
                      <m:t xml:space="preserve">2</m:t>
                    </m:r>
                  </m:sub>
                </m:sSub>
                <m:r>
                  <w:rPr>
                    <w:sz w:val="28"/>
                    <w:szCs w:val="28"/>
                  </w:rPr>
                  <m:t xml:space="preserve">+</m:t>
                </m:r>
                <m:sSub>
                  <m:sSubPr>
                    <m:ctrlPr>
                      <w:rPr>
                        <w:sz w:val="28"/>
                        <w:szCs w:val="28"/>
                      </w:rPr>
                    </m:ctrlPr>
                  </m:sSubPr>
                  <m:e>
                    <m:r>
                      <w:rPr>
                        <w:sz w:val="28"/>
                        <w:szCs w:val="28"/>
                      </w:rPr>
                      <m:t xml:space="preserve">Ĝ</m:t>
                    </m:r>
                  </m:e>
                  <m:sub>
                    <m:r>
                      <w:rPr>
                        <w:sz w:val="28"/>
                        <w:szCs w:val="28"/>
                      </w:rPr>
                      <m:t xml:space="preserve">2</m:t>
                    </m:r>
                  </m:sub>
                </m:sSub>
                <m:r>
                  <w:rPr>
                    <w:sz w:val="28"/>
                    <w:szCs w:val="28"/>
                  </w:rPr>
                  <m:t xml:space="preserve">)+n(</m:t>
                </m:r>
                <m:sSub>
                  <m:sSubPr>
                    <m:ctrlPr>
                      <w:rPr>
                        <w:sz w:val="28"/>
                        <w:szCs w:val="28"/>
                      </w:rPr>
                    </m:ctrlPr>
                  </m:sSubPr>
                  <m:e>
                    <m:r>
                      <w:rPr>
                        <w:sz w:val="28"/>
                        <w:szCs w:val="28"/>
                      </w:rPr>
                      <m:t xml:space="preserve">Ĝ</m:t>
                    </m:r>
                  </m:e>
                  <m:sub>
                    <m:r>
                      <w:rPr>
                        <w:sz w:val="28"/>
                        <w:szCs w:val="28"/>
                      </w:rPr>
                      <m:t xml:space="preserve">1</m:t>
                    </m:r>
                  </m:sub>
                </m:sSub>
                <m:r>
                  <w:rPr>
                    <w:sz w:val="28"/>
                    <w:szCs w:val="28"/>
                  </w:rPr>
                  <m:t xml:space="preserve">-</m:t>
                </m:r>
                <m:sSub>
                  <m:sSubPr>
                    <m:ctrlPr>
                      <w:rPr>
                        <w:sz w:val="28"/>
                        <w:szCs w:val="28"/>
                      </w:rPr>
                    </m:ctrlPr>
                  </m:sSubPr>
                  <m:e>
                    <m:r>
                      <w:rPr>
                        <w:sz w:val="28"/>
                        <w:szCs w:val="28"/>
                      </w:rPr>
                      <m:t xml:space="preserve">Ĝ</m:t>
                    </m:r>
                  </m:e>
                  <m:sub>
                    <m:r>
                      <w:rPr>
                        <w:sz w:val="28"/>
                        <w:szCs w:val="28"/>
                      </w:rPr>
                      <m:t xml:space="preserve">2</m:t>
                    </m:r>
                  </m:sub>
                </m:sSub>
                <m:r>
                  <w:rPr>
                    <w:sz w:val="28"/>
                    <w:szCs w:val="28"/>
                  </w:rPr>
                  <m:t xml:space="preserve">))</m:t>
                </m:r>
              </m:e>
              <m:sup>
                <m:r>
                  <w:rPr>
                    <w:sz w:val="28"/>
                    <w:szCs w:val="28"/>
                  </w:rPr>
                  <m:t xml:space="preserve">2</m:t>
                </m:r>
              </m:sup>
            </m:sSup>
          </m:den>
        </m:f>
        <m:r>
          <w:rPr>
            <w:sz w:val="28"/>
            <w:szCs w:val="28"/>
          </w:rPr>
          <m:t xml:space="preserve">=1</m:t>
        </m:r>
      </m:oMath>
      <w:r w:rsidDel="00000000" w:rsidR="00000000" w:rsidRPr="00000000">
        <w:rPr>
          <w:sz w:val="28"/>
          <w:szCs w:val="28"/>
          <w:rtl w:val="0"/>
        </w:rPr>
        <w:t xml:space="preserve">                         (1.7)</w:t>
      </w:r>
    </w:p>
    <w:p w:rsidR="00000000" w:rsidDel="00000000" w:rsidP="00000000" w:rsidRDefault="00000000" w:rsidRPr="00000000" w14:paraId="00000041">
      <w:pPr>
        <w:ind w:left="360" w:firstLine="0"/>
        <w:jc w:val="both"/>
        <w:rPr/>
      </w:pPr>
      <w:r w:rsidDel="00000000" w:rsidR="00000000" w:rsidRPr="00000000">
        <w:rPr/>
        <w:drawing>
          <wp:inline distB="114300" distT="114300" distL="114300" distR="114300">
            <wp:extent cx="5760410" cy="1206500"/>
            <wp:effectExtent b="0" l="0" r="0" t="0"/>
            <wp:docPr id="27" name="image28.png"/>
            <a:graphic>
              <a:graphicData uri="http://schemas.openxmlformats.org/drawingml/2006/picture">
                <pic:pic>
                  <pic:nvPicPr>
                    <pic:cNvPr id="0" name="image28.png"/>
                    <pic:cNvPicPr preferRelativeResize="0"/>
                  </pic:nvPicPr>
                  <pic:blipFill>
                    <a:blip r:embed="rId22"/>
                    <a:srcRect b="0" l="0" r="0" t="0"/>
                    <a:stretch>
                      <a:fillRect/>
                    </a:stretch>
                  </pic:blipFill>
                  <pic:spPr>
                    <a:xfrm>
                      <a:off x="0" y="0"/>
                      <a:ext cx="5760410" cy="1206500"/>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spacing w:after="200" w:line="240" w:lineRule="auto"/>
        <w:ind w:left="360" w:firstLine="0"/>
        <w:jc w:val="both"/>
        <w:rPr/>
      </w:pPr>
      <w:r w:rsidDel="00000000" w:rsidR="00000000" w:rsidRPr="00000000">
        <w:rPr>
          <w:i w:val="1"/>
          <w:color w:val="44546a"/>
          <w:sz w:val="18"/>
          <w:szCs w:val="18"/>
          <w:rtl w:val="0"/>
        </w:rPr>
        <w:t xml:space="preserve">Фиг. 1.9 Резултати от симулация на размазване от движение.</w:t>
      </w:r>
      <w:r w:rsidDel="00000000" w:rsidR="00000000" w:rsidRPr="00000000">
        <w:rPr>
          <w:rtl w:val="0"/>
        </w:rPr>
      </w:r>
    </w:p>
    <w:p w:rsidR="00000000" w:rsidDel="00000000" w:rsidP="00000000" w:rsidRDefault="00000000" w:rsidRPr="00000000" w14:paraId="00000043">
      <w:pPr>
        <w:ind w:left="360" w:firstLine="0"/>
        <w:jc w:val="right"/>
        <w:rPr/>
      </w:pPr>
      <m:oMath>
        <m:r>
          <w:rPr>
            <w:sz w:val="28"/>
            <w:szCs w:val="28"/>
          </w:rPr>
          <m:t xml:space="preserve">m=n</m:t>
        </m:r>
        <m:f>
          <m:fPr>
            <m:ctrlPr>
              <w:rPr>
                <w:sz w:val="28"/>
                <w:szCs w:val="28"/>
              </w:rPr>
            </m:ctrlPr>
          </m:fPr>
          <m:num>
            <m:sSub>
              <m:sSubPr>
                <m:ctrlPr>
                  <w:rPr>
                    <w:sz w:val="28"/>
                    <w:szCs w:val="28"/>
                  </w:rPr>
                </m:ctrlPr>
              </m:sSubPr>
              <m:e>
                <m:r>
                  <w:rPr>
                    <w:sz w:val="28"/>
                    <w:szCs w:val="28"/>
                  </w:rPr>
                  <m:t xml:space="preserve">Ĝ</m:t>
                </m:r>
              </m:e>
              <m:sub>
                <m:r>
                  <w:rPr>
                    <w:sz w:val="28"/>
                    <w:szCs w:val="28"/>
                  </w:rPr>
                  <m:t xml:space="preserve">2</m:t>
                </m:r>
              </m:sub>
            </m:sSub>
            <m:r>
              <w:rPr>
                <w:sz w:val="28"/>
                <w:szCs w:val="28"/>
              </w:rPr>
              <m:t xml:space="preserve"> - </m:t>
            </m:r>
            <m:sSub>
              <m:sSubPr>
                <m:ctrlPr>
                  <w:rPr>
                    <w:sz w:val="28"/>
                    <w:szCs w:val="28"/>
                  </w:rPr>
                </m:ctrlPr>
              </m:sSubPr>
              <m:e>
                <m:r>
                  <w:rPr>
                    <w:sz w:val="28"/>
                    <w:szCs w:val="28"/>
                  </w:rPr>
                  <m:t xml:space="preserve">Ĝ</m:t>
                </m:r>
              </m:e>
              <m:sub>
                <m:r>
                  <w:rPr>
                    <w:sz w:val="28"/>
                    <w:szCs w:val="28"/>
                  </w:rPr>
                  <m:t xml:space="preserve">1</m:t>
                </m:r>
              </m:sub>
            </m:sSub>
          </m:num>
          <m:den>
            <m:sSub>
              <m:sSubPr>
                <m:ctrlPr>
                  <w:rPr>
                    <w:sz w:val="28"/>
                    <w:szCs w:val="28"/>
                  </w:rPr>
                </m:ctrlPr>
              </m:sSubPr>
              <m:e>
                <m:r>
                  <w:rPr>
                    <w:sz w:val="28"/>
                    <w:szCs w:val="28"/>
                  </w:rPr>
                  <m:t xml:space="preserve">Q</m:t>
                </m:r>
              </m:e>
              <m:sub>
                <m:r>
                  <w:rPr>
                    <w:sz w:val="28"/>
                    <w:szCs w:val="28"/>
                  </w:rPr>
                  <m:t xml:space="preserve">1</m:t>
                </m:r>
              </m:sub>
            </m:sSub>
            <m:r>
              <w:rPr>
                <w:sz w:val="28"/>
                <w:szCs w:val="28"/>
              </w:rPr>
              <m:t xml:space="preserve"> - </m:t>
            </m:r>
            <m:sSub>
              <m:sSubPr>
                <m:ctrlPr>
                  <w:rPr>
                    <w:sz w:val="28"/>
                    <w:szCs w:val="28"/>
                  </w:rPr>
                </m:ctrlPr>
              </m:sSubPr>
              <m:e>
                <m:r>
                  <w:rPr>
                    <w:sz w:val="28"/>
                    <w:szCs w:val="28"/>
                  </w:rPr>
                  <m:t xml:space="preserve">Ĝ</m:t>
                </m:r>
              </m:e>
              <m:sub>
                <m:r>
                  <w:rPr>
                    <w:sz w:val="28"/>
                    <w:szCs w:val="28"/>
                  </w:rPr>
                  <m:t xml:space="preserve">1</m:t>
                </m:r>
              </m:sub>
            </m:sSub>
            <m:r>
              <w:rPr>
                <w:sz w:val="28"/>
                <w:szCs w:val="28"/>
              </w:rPr>
              <m:t xml:space="preserve">-</m:t>
            </m:r>
            <m:sSub>
              <m:sSubPr>
                <m:ctrlPr>
                  <w:rPr>
                    <w:sz w:val="28"/>
                    <w:szCs w:val="28"/>
                  </w:rPr>
                </m:ctrlPr>
              </m:sSubPr>
              <m:e>
                <m:r>
                  <w:rPr>
                    <w:sz w:val="28"/>
                    <w:szCs w:val="28"/>
                  </w:rPr>
                  <m:t xml:space="preserve">Q</m:t>
                </m:r>
              </m:e>
              <m:sub>
                <m:r>
                  <w:rPr>
                    <w:sz w:val="28"/>
                    <w:szCs w:val="28"/>
                  </w:rPr>
                  <m:t xml:space="preserve">2</m:t>
                </m:r>
              </m:sub>
            </m:sSub>
            <m:r>
              <w:rPr>
                <w:sz w:val="28"/>
                <w:szCs w:val="28"/>
              </w:rPr>
              <m:t xml:space="preserve"> + </m:t>
            </m:r>
            <m:sSub>
              <m:sSubPr>
                <m:ctrlPr>
                  <w:rPr>
                    <w:sz w:val="28"/>
                    <w:szCs w:val="28"/>
                  </w:rPr>
                </m:ctrlPr>
              </m:sSubPr>
              <m:e>
                <m:r>
                  <w:rPr>
                    <w:sz w:val="28"/>
                    <w:szCs w:val="28"/>
                  </w:rPr>
                  <m:t xml:space="preserve">Ĝ</m:t>
                </m:r>
              </m:e>
              <m:sub>
                <m:r>
                  <w:rPr>
                    <w:sz w:val="28"/>
                    <w:szCs w:val="28"/>
                  </w:rPr>
                  <m:t xml:space="preserve">2</m:t>
                </m:r>
              </m:sub>
            </m:sSub>
          </m:den>
        </m:f>
        <m:r>
          <w:rPr>
            <w:sz w:val="28"/>
            <w:szCs w:val="28"/>
          </w:rPr>
          <m:t xml:space="preserve">=n</m:t>
        </m:r>
        <m:f>
          <m:fPr>
            <m:ctrlPr>
              <w:rPr>
                <w:sz w:val="28"/>
                <w:szCs w:val="28"/>
              </w:rPr>
            </m:ctrlPr>
          </m:fPr>
          <m:num>
            <m:r>
              <w:rPr>
                <w:sz w:val="28"/>
                <w:szCs w:val="28"/>
              </w:rPr>
              <m:t xml:space="preserve">1 - 2</m:t>
            </m:r>
            <m:sSub>
              <m:sSubPr>
                <m:ctrlPr>
                  <w:rPr>
                    <w:sz w:val="28"/>
                    <w:szCs w:val="28"/>
                  </w:rPr>
                </m:ctrlPr>
              </m:sSubPr>
              <m:e>
                <m:r>
                  <w:rPr>
                    <w:sz w:val="28"/>
                    <w:szCs w:val="28"/>
                  </w:rPr>
                  <m:t xml:space="preserve">Ĝ</m:t>
                </m:r>
              </m:e>
              <m:sub>
                <m:r>
                  <w:rPr>
                    <w:sz w:val="28"/>
                    <w:szCs w:val="28"/>
                  </w:rPr>
                  <m:t xml:space="preserve">1</m:t>
                </m:r>
              </m:sub>
            </m:sSub>
          </m:num>
          <m:den>
            <m:r>
              <w:rPr>
                <w:sz w:val="28"/>
                <w:szCs w:val="28"/>
              </w:rPr>
              <m:t xml:space="preserve">2</m:t>
            </m:r>
            <m:sSub>
              <m:sSubPr>
                <m:ctrlPr>
                  <w:rPr>
                    <w:sz w:val="28"/>
                    <w:szCs w:val="28"/>
                  </w:rPr>
                </m:ctrlPr>
              </m:sSubPr>
              <m:e>
                <m:r>
                  <w:rPr>
                    <w:sz w:val="28"/>
                    <w:szCs w:val="28"/>
                  </w:rPr>
                  <m:t xml:space="preserve">Q</m:t>
                </m:r>
              </m:e>
              <m:sub>
                <m:r>
                  <w:rPr>
                    <w:sz w:val="28"/>
                    <w:szCs w:val="28"/>
                  </w:rPr>
                  <m:t xml:space="preserve">1</m:t>
                </m:r>
              </m:sub>
            </m:sSub>
            <m:r>
              <w:rPr>
                <w:sz w:val="28"/>
                <w:szCs w:val="28"/>
              </w:rPr>
              <m:t xml:space="preserve"> - 2</m:t>
            </m:r>
            <m:sSub>
              <m:sSubPr>
                <m:ctrlPr>
                  <w:rPr>
                    <w:sz w:val="28"/>
                    <w:szCs w:val="28"/>
                  </w:rPr>
                </m:ctrlPr>
              </m:sSubPr>
              <m:e>
                <m:r>
                  <w:rPr>
                    <w:sz w:val="28"/>
                    <w:szCs w:val="28"/>
                  </w:rPr>
                  <m:t xml:space="preserve">Ĝ</m:t>
                </m:r>
              </m:e>
              <m:sub>
                <m:r>
                  <w:rPr>
                    <w:sz w:val="28"/>
                    <w:szCs w:val="28"/>
                  </w:rPr>
                  <m:t xml:space="preserve">1</m:t>
                </m:r>
              </m:sub>
            </m:sSub>
          </m:den>
        </m:f>
      </m:oMath>
      <w:r w:rsidDel="00000000" w:rsidR="00000000" w:rsidRPr="00000000">
        <w:rPr>
          <w:rtl w:val="0"/>
        </w:rPr>
        <w:t xml:space="preserve">                                             </w:t>
      </w:r>
      <w:r w:rsidDel="00000000" w:rsidR="00000000" w:rsidRPr="00000000">
        <w:rPr>
          <w:sz w:val="28"/>
          <w:szCs w:val="28"/>
          <w:rtl w:val="0"/>
        </w:rPr>
        <w:t xml:space="preserve">(1.8)</w:t>
      </w:r>
      <w:r w:rsidDel="00000000" w:rsidR="00000000" w:rsidRPr="00000000">
        <w:rPr>
          <w:rtl w:val="0"/>
        </w:rPr>
      </w:r>
    </w:p>
    <w:p w:rsidR="00000000" w:rsidDel="00000000" w:rsidP="00000000" w:rsidRDefault="00000000" w:rsidRPr="00000000" w14:paraId="00000044">
      <w:pPr>
        <w:ind w:left="360" w:firstLine="0"/>
        <w:jc w:val="both"/>
        <w:rPr/>
      </w:pPr>
      <w:r w:rsidDel="00000000" w:rsidR="00000000" w:rsidRPr="00000000">
        <w:rPr/>
        <w:drawing>
          <wp:inline distB="114300" distT="114300" distL="114300" distR="114300">
            <wp:extent cx="5760410" cy="2984500"/>
            <wp:effectExtent b="0" l="0" r="0" t="0"/>
            <wp:docPr id="63" name="image56.png"/>
            <a:graphic>
              <a:graphicData uri="http://schemas.openxmlformats.org/drawingml/2006/picture">
                <pic:pic>
                  <pic:nvPicPr>
                    <pic:cNvPr id="0" name="image56.png"/>
                    <pic:cNvPicPr preferRelativeResize="0"/>
                  </pic:nvPicPr>
                  <pic:blipFill>
                    <a:blip r:embed="rId23"/>
                    <a:srcRect b="0" l="0" r="0" t="0"/>
                    <a:stretch>
                      <a:fillRect/>
                    </a:stretch>
                  </pic:blipFill>
                  <pic:spPr>
                    <a:xfrm>
                      <a:off x="0" y="0"/>
                      <a:ext cx="576041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spacing w:after="200" w:line="240" w:lineRule="auto"/>
        <w:ind w:left="360" w:firstLine="0"/>
        <w:jc w:val="both"/>
        <w:rPr/>
      </w:pPr>
      <w:r w:rsidDel="00000000" w:rsidR="00000000" w:rsidRPr="00000000">
        <w:rPr>
          <w:i w:val="1"/>
          <w:color w:val="44546a"/>
          <w:sz w:val="18"/>
          <w:szCs w:val="18"/>
          <w:rtl w:val="0"/>
        </w:rPr>
        <w:t xml:space="preserve">Фиг. 1.10 Половината, от всички, размвазния от движение правят локални изкривявания(</w:t>
      </w:r>
      <w:r w:rsidDel="00000000" w:rsidR="00000000" w:rsidRPr="00000000">
        <w:rPr>
          <w:i w:val="1"/>
          <w:color w:val="44546a"/>
          <w:sz w:val="18"/>
          <w:szCs w:val="18"/>
          <w:rtl w:val="0"/>
        </w:rPr>
        <w:t xml:space="preserve">минимуми</w:t>
      </w:r>
      <w:r w:rsidDel="00000000" w:rsidR="00000000" w:rsidRPr="00000000">
        <w:rPr>
          <w:i w:val="1"/>
          <w:color w:val="44546a"/>
          <w:sz w:val="18"/>
          <w:szCs w:val="18"/>
          <w:rtl w:val="0"/>
        </w:rPr>
        <w:t xml:space="preserve"> / </w:t>
      </w:r>
      <w:r w:rsidDel="00000000" w:rsidR="00000000" w:rsidRPr="00000000">
        <w:rPr>
          <w:i w:val="1"/>
          <w:color w:val="44546a"/>
          <w:sz w:val="18"/>
          <w:szCs w:val="18"/>
          <w:rtl w:val="0"/>
        </w:rPr>
        <w:t xml:space="preserve">максимуми</w:t>
      </w:r>
      <w:r w:rsidDel="00000000" w:rsidR="00000000" w:rsidRPr="00000000">
        <w:rPr>
          <w:i w:val="1"/>
          <w:color w:val="44546a"/>
          <w:sz w:val="18"/>
          <w:szCs w:val="18"/>
          <w:rtl w:val="0"/>
        </w:rPr>
        <w:t xml:space="preserve">).</w:t>
      </w:r>
      <w:r w:rsidDel="00000000" w:rsidR="00000000" w:rsidRPr="00000000">
        <w:rPr>
          <w:rtl w:val="0"/>
        </w:rPr>
      </w:r>
    </w:p>
    <w:p w:rsidR="00000000" w:rsidDel="00000000" w:rsidP="00000000" w:rsidRDefault="00000000" w:rsidRPr="00000000" w14:paraId="00000046">
      <w:pPr>
        <w:ind w:left="360" w:firstLine="0"/>
        <w:jc w:val="both"/>
        <w:rPr/>
      </w:pPr>
      <w:r w:rsidDel="00000000" w:rsidR="00000000" w:rsidRPr="00000000">
        <w:rPr>
          <w:rtl w:val="0"/>
        </w:rPr>
        <w:t xml:space="preserve">Фиг. 1.10 показва, че статистически половината от всички случаи </w:t>
      </w:r>
      <w:r w:rsidDel="00000000" w:rsidR="00000000" w:rsidRPr="00000000">
        <w:rPr>
          <w:rtl w:val="0"/>
        </w:rPr>
        <w:t xml:space="preserve">имат</w:t>
      </w:r>
      <w:r w:rsidDel="00000000" w:rsidR="00000000" w:rsidRPr="00000000">
        <w:rPr>
          <w:rtl w:val="0"/>
        </w:rPr>
        <w:t xml:space="preserve"> превишаване или намаляване(overshoots or </w:t>
      </w:r>
      <w:r w:rsidDel="00000000" w:rsidR="00000000" w:rsidRPr="00000000">
        <w:rPr>
          <w:rtl w:val="0"/>
        </w:rPr>
        <w:t xml:space="preserve">undershoots</w:t>
      </w:r>
      <w:r w:rsidDel="00000000" w:rsidR="00000000" w:rsidRPr="00000000">
        <w:rPr>
          <w:rtl w:val="0"/>
        </w:rPr>
        <w:t xml:space="preserve">). По подобен начин могат да бъдат изведени случаите на 1-tab(у-ние 1.9) и 4-tab(у-ние 1.10). Тъй като се използва 1 стойност за съхранение на електрическия сигнал, случаят с 1-tab има 4 различни формули за всеки фазов преход:</w:t>
      </w:r>
    </w:p>
    <w:p w:rsidR="00000000" w:rsidDel="00000000" w:rsidP="00000000" w:rsidRDefault="00000000" w:rsidRPr="00000000" w14:paraId="00000047">
      <w:pPr>
        <w:ind w:left="360" w:firstLine="0"/>
        <w:jc w:val="center"/>
        <w:rPr/>
      </w:pPr>
      <m:oMath>
        <m:r>
          <w:rPr>
            <w:sz w:val="28"/>
            <w:szCs w:val="28"/>
          </w:rPr>
          <m:t xml:space="preserve">t</m:t>
        </m:r>
        <m:sSub>
          <m:sSubPr>
            <m:ctrlPr>
              <w:rPr>
                <w:sz w:val="28"/>
                <w:szCs w:val="28"/>
              </w:rPr>
            </m:ctrlPr>
          </m:sSubPr>
          <m:e/>
          <m:sub>
            <m:r>
              <w:rPr>
                <w:sz w:val="28"/>
                <w:szCs w:val="28"/>
              </w:rPr>
              <m:t xml:space="preserve">d</m:t>
            </m:r>
          </m:sub>
        </m:sSub>
        <m:r>
          <w:rPr>
            <w:sz w:val="28"/>
            <w:szCs w:val="28"/>
          </w:rPr>
          <m:t xml:space="preserve">(m) =arctan</m:t>
        </m:r>
        <m:d>
          <m:dPr>
            <m:begChr m:val="("/>
            <m:endChr m:val=")"/>
            <m:ctrlPr>
              <w:rPr>
                <w:sz w:val="28"/>
                <w:szCs w:val="28"/>
              </w:rPr>
            </m:ctrlPr>
          </m:dPr>
          <m:e>
            <m:f>
              <m:fPr>
                <m:ctrlPr>
                  <w:rPr>
                    <w:sz w:val="28"/>
                    <w:szCs w:val="28"/>
                  </w:rPr>
                </m:ctrlPr>
              </m:fPr>
              <m:num>
                <m:r>
                  <w:rPr>
                    <w:sz w:val="28"/>
                    <w:szCs w:val="28"/>
                  </w:rPr>
                  <m:t xml:space="preserve">n</m:t>
                </m:r>
                <m:sSub>
                  <m:sSubPr>
                    <m:ctrlPr>
                      <w:rPr>
                        <w:sz w:val="28"/>
                        <w:szCs w:val="28"/>
                      </w:rPr>
                    </m:ctrlPr>
                  </m:sSubPr>
                  <m:e>
                    <m:r>
                      <w:rPr>
                        <w:sz w:val="28"/>
                        <w:szCs w:val="28"/>
                      </w:rPr>
                      <m:t xml:space="preserve">Ĝ</m:t>
                    </m:r>
                  </m:e>
                  <m:sub>
                    <m:r>
                      <w:rPr>
                        <w:sz w:val="28"/>
                        <w:szCs w:val="28"/>
                      </w:rPr>
                      <m:t xml:space="preserve">3</m:t>
                    </m:r>
                  </m:sub>
                </m:sSub>
                <m:r>
                  <w:rPr>
                    <w:sz w:val="28"/>
                    <w:szCs w:val="28"/>
                  </w:rPr>
                  <m:t xml:space="preserve">- n</m:t>
                </m:r>
                <m:sSub>
                  <m:sSubPr>
                    <m:ctrlPr>
                      <w:rPr>
                        <w:sz w:val="28"/>
                        <w:szCs w:val="28"/>
                      </w:rPr>
                    </m:ctrlPr>
                  </m:sSubPr>
                  <m:e>
                    <m:r>
                      <w:rPr>
                        <w:sz w:val="28"/>
                        <w:szCs w:val="28"/>
                      </w:rPr>
                      <m:t xml:space="preserve">Ĝ</m:t>
                    </m:r>
                  </m:e>
                  <m:sub>
                    <m:r>
                      <w:rPr>
                        <w:sz w:val="28"/>
                        <w:szCs w:val="28"/>
                      </w:rPr>
                      <m:t xml:space="preserve">4</m:t>
                    </m:r>
                  </m:sub>
                </m:sSub>
              </m:num>
              <m:den>
                <m:r>
                  <w:rPr>
                    <w:sz w:val="28"/>
                    <w:szCs w:val="28"/>
                  </w:rPr>
                  <m:t xml:space="preserve">(m</m:t>
                </m:r>
                <m:sSub>
                  <m:sSubPr>
                    <m:ctrlPr>
                      <w:rPr>
                        <w:sz w:val="28"/>
                        <w:szCs w:val="28"/>
                      </w:rPr>
                    </m:ctrlPr>
                  </m:sSubPr>
                  <m:e>
                    <m:r>
                      <w:rPr>
                        <w:sz w:val="28"/>
                        <w:szCs w:val="28"/>
                      </w:rPr>
                      <m:t xml:space="preserve">Q</m:t>
                    </m:r>
                  </m:e>
                  <m:sub>
                    <m:r>
                      <w:rPr>
                        <w:sz w:val="28"/>
                        <w:szCs w:val="28"/>
                      </w:rPr>
                      <m:t xml:space="preserve">1</m:t>
                    </m:r>
                  </m:sub>
                </m:sSub>
                <m:r>
                  <w:rPr>
                    <w:sz w:val="28"/>
                    <w:szCs w:val="28"/>
                  </w:rPr>
                  <m:t xml:space="preserve">+ (n - m)</m:t>
                </m:r>
                <m:sSub>
                  <m:sSubPr>
                    <m:ctrlPr>
                      <w:rPr>
                        <w:sz w:val="28"/>
                        <w:szCs w:val="28"/>
                      </w:rPr>
                    </m:ctrlPr>
                  </m:sSubPr>
                  <m:e>
                    <m:r>
                      <w:rPr>
                        <w:sz w:val="28"/>
                        <w:szCs w:val="28"/>
                      </w:rPr>
                      <m:t xml:space="preserve">Ĝ</m:t>
                    </m:r>
                  </m:e>
                  <m:sub>
                    <m:r>
                      <w:rPr>
                        <w:sz w:val="28"/>
                        <w:szCs w:val="28"/>
                      </w:rPr>
                      <m:t xml:space="preserve">1</m:t>
                    </m:r>
                  </m:sub>
                </m:sSub>
                <m:r>
                  <w:rPr>
                    <w:sz w:val="28"/>
                    <w:szCs w:val="28"/>
                  </w:rPr>
                  <m:t xml:space="preserve">) - n</m:t>
                </m:r>
                <m:sSub>
                  <m:sSubPr>
                    <m:ctrlPr>
                      <w:rPr>
                        <w:sz w:val="28"/>
                        <w:szCs w:val="28"/>
                      </w:rPr>
                    </m:ctrlPr>
                  </m:sSubPr>
                  <m:e>
                    <m:r>
                      <w:rPr>
                        <w:sz w:val="28"/>
                        <w:szCs w:val="28"/>
                      </w:rPr>
                      <m:t xml:space="preserve">Ĝ</m:t>
                    </m:r>
                  </m:e>
                  <m:sub>
                    <m:r>
                      <w:rPr>
                        <w:sz w:val="28"/>
                        <w:szCs w:val="28"/>
                      </w:rPr>
                      <m:t xml:space="preserve">2</m:t>
                    </m:r>
                  </m:sub>
                </m:sSub>
              </m:den>
            </m:f>
          </m:e>
        </m:d>
      </m:oMath>
      <w:r w:rsidDel="00000000" w:rsidR="00000000" w:rsidRPr="00000000">
        <w:rPr>
          <w:sz w:val="28"/>
          <w:szCs w:val="28"/>
          <w:rtl w:val="0"/>
        </w:rPr>
        <w:t xml:space="preserve">                   </w:t>
      </w:r>
      <w:r w:rsidDel="00000000" w:rsidR="00000000" w:rsidRPr="00000000">
        <w:rPr>
          <w:rtl w:val="0"/>
        </w:rPr>
      </w:r>
    </w:p>
    <w:p w:rsidR="00000000" w:rsidDel="00000000" w:rsidP="00000000" w:rsidRDefault="00000000" w:rsidRPr="00000000" w14:paraId="00000048">
      <w:pPr>
        <w:ind w:left="360" w:firstLine="0"/>
        <w:jc w:val="center"/>
        <w:rPr/>
      </w:pPr>
      <m:oMath>
        <m:r>
          <w:rPr>
            <w:sz w:val="28"/>
            <w:szCs w:val="28"/>
          </w:rPr>
          <m:t xml:space="preserve">t</m:t>
        </m:r>
        <m:sSub>
          <m:sSubPr>
            <m:ctrlPr>
              <w:rPr>
                <w:sz w:val="28"/>
                <w:szCs w:val="28"/>
              </w:rPr>
            </m:ctrlPr>
          </m:sSubPr>
          <m:e/>
          <m:sub>
            <m:r>
              <w:rPr>
                <w:sz w:val="28"/>
                <w:szCs w:val="28"/>
              </w:rPr>
              <m:t xml:space="preserve">d</m:t>
            </m:r>
          </m:sub>
        </m:sSub>
        <m:r>
          <w:rPr>
            <w:sz w:val="28"/>
            <w:szCs w:val="28"/>
          </w:rPr>
          <m:t xml:space="preserve">(m) =arctan</m:t>
        </m:r>
        <m:d>
          <m:dPr>
            <m:begChr m:val="("/>
            <m:endChr m:val=")"/>
            <m:ctrlPr>
              <w:rPr>
                <w:sz w:val="28"/>
                <w:szCs w:val="28"/>
              </w:rPr>
            </m:ctrlPr>
          </m:dPr>
          <m:e>
            <m:f>
              <m:fPr>
                <m:ctrlPr>
                  <w:rPr>
                    <w:sz w:val="28"/>
                    <w:szCs w:val="28"/>
                  </w:rPr>
                </m:ctrlPr>
              </m:fPr>
              <m:num>
                <m:r>
                  <w:rPr>
                    <w:sz w:val="28"/>
                    <w:szCs w:val="28"/>
                  </w:rPr>
                  <m:t xml:space="preserve">n</m:t>
                </m:r>
                <m:sSub>
                  <m:sSubPr>
                    <m:ctrlPr>
                      <w:rPr>
                        <w:sz w:val="28"/>
                        <w:szCs w:val="28"/>
                      </w:rPr>
                    </m:ctrlPr>
                  </m:sSubPr>
                  <m:e>
                    <m:r>
                      <w:rPr>
                        <w:sz w:val="28"/>
                        <w:szCs w:val="28"/>
                      </w:rPr>
                      <m:t xml:space="preserve">Ĝ</m:t>
                    </m:r>
                  </m:e>
                  <m:sub>
                    <m:r>
                      <w:rPr>
                        <w:sz w:val="28"/>
                        <w:szCs w:val="28"/>
                      </w:rPr>
                      <m:t xml:space="preserve">3</m:t>
                    </m:r>
                  </m:sub>
                </m:sSub>
                <m:r>
                  <w:rPr>
                    <w:sz w:val="28"/>
                    <w:szCs w:val="28"/>
                  </w:rPr>
                  <m:t xml:space="preserve">- n</m:t>
                </m:r>
                <m:sSub>
                  <m:sSubPr>
                    <m:ctrlPr>
                      <w:rPr>
                        <w:sz w:val="28"/>
                        <w:szCs w:val="28"/>
                      </w:rPr>
                    </m:ctrlPr>
                  </m:sSubPr>
                  <m:e>
                    <m:r>
                      <w:rPr>
                        <w:sz w:val="28"/>
                        <w:szCs w:val="28"/>
                      </w:rPr>
                      <m:t xml:space="preserve">Ĝ</m:t>
                    </m:r>
                  </m:e>
                  <m:sub>
                    <m:r>
                      <w:rPr>
                        <w:sz w:val="28"/>
                        <w:szCs w:val="28"/>
                      </w:rPr>
                      <m:t xml:space="preserve">4</m:t>
                    </m:r>
                  </m:sub>
                </m:sSub>
              </m:num>
              <m:den>
                <m:r>
                  <w:rPr>
                    <w:sz w:val="28"/>
                    <w:szCs w:val="28"/>
                  </w:rPr>
                  <m:t xml:space="preserve">n</m:t>
                </m:r>
                <m:sSub>
                  <m:sSubPr>
                    <m:ctrlPr>
                      <w:rPr>
                        <w:sz w:val="28"/>
                        <w:szCs w:val="28"/>
                      </w:rPr>
                    </m:ctrlPr>
                  </m:sSubPr>
                  <m:e>
                    <m:r>
                      <w:rPr>
                        <w:sz w:val="28"/>
                        <w:szCs w:val="28"/>
                      </w:rPr>
                      <m:t xml:space="preserve">Q</m:t>
                    </m:r>
                  </m:e>
                  <m:sub>
                    <m:r>
                      <w:rPr>
                        <w:sz w:val="28"/>
                        <w:szCs w:val="28"/>
                      </w:rPr>
                      <m:t xml:space="preserve">1</m:t>
                    </m:r>
                  </m:sub>
                </m:sSub>
                <m:r>
                  <w:rPr>
                    <w:sz w:val="28"/>
                    <w:szCs w:val="28"/>
                  </w:rPr>
                  <m:t xml:space="preserve">- (m</m:t>
                </m:r>
                <m:sSub>
                  <m:sSubPr>
                    <m:ctrlPr>
                      <w:rPr>
                        <w:sz w:val="28"/>
                        <w:szCs w:val="28"/>
                      </w:rPr>
                    </m:ctrlPr>
                  </m:sSubPr>
                  <m:e>
                    <m:r>
                      <w:rPr>
                        <w:sz w:val="28"/>
                        <w:szCs w:val="28"/>
                      </w:rPr>
                      <m:t xml:space="preserve">Q</m:t>
                    </m:r>
                  </m:e>
                  <m:sub>
                    <m:r>
                      <w:rPr>
                        <w:sz w:val="28"/>
                        <w:szCs w:val="28"/>
                      </w:rPr>
                      <m:t xml:space="preserve">2</m:t>
                    </m:r>
                  </m:sub>
                </m:sSub>
                <m:r>
                  <w:rPr>
                    <w:sz w:val="28"/>
                    <w:szCs w:val="28"/>
                  </w:rPr>
                  <m:t xml:space="preserve"> + (n-m)</m:t>
                </m:r>
                <m:sSub>
                  <m:sSubPr>
                    <m:ctrlPr>
                      <w:rPr>
                        <w:sz w:val="28"/>
                        <w:szCs w:val="28"/>
                      </w:rPr>
                    </m:ctrlPr>
                  </m:sSubPr>
                  <m:e>
                    <m:r>
                      <w:rPr>
                        <w:sz w:val="28"/>
                        <w:szCs w:val="28"/>
                      </w:rPr>
                      <m:t xml:space="preserve">Ĝ</m:t>
                    </m:r>
                  </m:e>
                  <m:sub>
                    <m:r>
                      <w:rPr>
                        <w:sz w:val="28"/>
                        <w:szCs w:val="28"/>
                      </w:rPr>
                      <m:t xml:space="preserve">2</m:t>
                    </m:r>
                  </m:sub>
                </m:sSub>
                <m:r>
                  <w:rPr>
                    <w:sz w:val="28"/>
                    <w:szCs w:val="28"/>
                  </w:rPr>
                  <m:t xml:space="preserve">)</m:t>
                </m:r>
              </m:den>
            </m:f>
          </m:e>
        </m:d>
      </m:oMath>
      <w:r w:rsidDel="00000000" w:rsidR="00000000" w:rsidRPr="00000000">
        <w:rPr>
          <w:sz w:val="28"/>
          <w:szCs w:val="28"/>
          <w:rtl w:val="0"/>
        </w:rPr>
        <w:t xml:space="preserve">                   </w:t>
      </w:r>
      <w:r w:rsidDel="00000000" w:rsidR="00000000" w:rsidRPr="00000000">
        <w:rPr>
          <w:rtl w:val="0"/>
        </w:rPr>
      </w:r>
    </w:p>
    <w:p w:rsidR="00000000" w:rsidDel="00000000" w:rsidP="00000000" w:rsidRDefault="00000000" w:rsidRPr="00000000" w14:paraId="00000049">
      <w:pPr>
        <w:ind w:left="360" w:firstLine="0"/>
        <w:jc w:val="center"/>
        <w:rPr>
          <w:sz w:val="28"/>
          <w:szCs w:val="28"/>
        </w:rPr>
      </w:pPr>
      <m:oMath>
        <m:r>
          <w:rPr>
            <w:sz w:val="28"/>
            <w:szCs w:val="28"/>
          </w:rPr>
          <m:t xml:space="preserve">t</m:t>
        </m:r>
        <m:sSub>
          <m:sSubPr>
            <m:ctrlPr>
              <w:rPr>
                <w:sz w:val="28"/>
                <w:szCs w:val="28"/>
              </w:rPr>
            </m:ctrlPr>
          </m:sSubPr>
          <m:e/>
          <m:sub>
            <m:r>
              <w:rPr>
                <w:sz w:val="28"/>
                <w:szCs w:val="28"/>
              </w:rPr>
              <m:t xml:space="preserve">d</m:t>
            </m:r>
          </m:sub>
        </m:sSub>
        <m:r>
          <w:rPr>
            <w:sz w:val="28"/>
            <w:szCs w:val="28"/>
          </w:rPr>
          <m:t xml:space="preserve">(m) =arctan</m:t>
        </m:r>
        <m:d>
          <m:dPr>
            <m:begChr m:val="("/>
            <m:endChr m:val=")"/>
            <m:ctrlPr>
              <w:rPr>
                <w:sz w:val="28"/>
                <w:szCs w:val="28"/>
              </w:rPr>
            </m:ctrlPr>
          </m:dPr>
          <m:e>
            <m:f>
              <m:fPr>
                <m:ctrlPr>
                  <w:rPr>
                    <w:sz w:val="28"/>
                    <w:szCs w:val="28"/>
                  </w:rPr>
                </m:ctrlPr>
              </m:fPr>
              <m:num>
                <m:r>
                  <w:rPr>
                    <w:sz w:val="28"/>
                    <w:szCs w:val="28"/>
                  </w:rPr>
                  <m:t xml:space="preserve">(m</m:t>
                </m:r>
                <m:sSub>
                  <m:sSubPr>
                    <m:ctrlPr>
                      <w:rPr>
                        <w:sz w:val="28"/>
                        <w:szCs w:val="28"/>
                      </w:rPr>
                    </m:ctrlPr>
                  </m:sSubPr>
                  <m:e>
                    <m:r>
                      <w:rPr>
                        <w:sz w:val="28"/>
                        <w:szCs w:val="28"/>
                      </w:rPr>
                      <m:t xml:space="preserve">Q</m:t>
                    </m:r>
                  </m:e>
                  <m:sub>
                    <m:r>
                      <w:rPr>
                        <w:sz w:val="28"/>
                        <w:szCs w:val="28"/>
                      </w:rPr>
                      <m:t xml:space="preserve">3</m:t>
                    </m:r>
                  </m:sub>
                </m:sSub>
                <m:r>
                  <w:rPr>
                    <w:sz w:val="28"/>
                    <w:szCs w:val="28"/>
                  </w:rPr>
                  <m:t xml:space="preserve">+ (n - m)</m:t>
                </m:r>
                <m:sSub>
                  <m:sSubPr>
                    <m:ctrlPr>
                      <w:rPr>
                        <w:sz w:val="28"/>
                        <w:szCs w:val="28"/>
                      </w:rPr>
                    </m:ctrlPr>
                  </m:sSubPr>
                  <m:e>
                    <m:r>
                      <w:rPr>
                        <w:sz w:val="28"/>
                        <w:szCs w:val="28"/>
                      </w:rPr>
                      <m:t xml:space="preserve">Ĝ</m:t>
                    </m:r>
                  </m:e>
                  <m:sub>
                    <m:r>
                      <w:rPr>
                        <w:sz w:val="28"/>
                        <w:szCs w:val="28"/>
                      </w:rPr>
                      <m:t xml:space="preserve">3</m:t>
                    </m:r>
                  </m:sub>
                </m:sSub>
                <m:r>
                  <w:rPr>
                    <w:sz w:val="28"/>
                    <w:szCs w:val="28"/>
                  </w:rPr>
                  <m:t xml:space="preserve">) - n</m:t>
                </m:r>
                <m:sSub>
                  <m:sSubPr>
                    <m:ctrlPr>
                      <w:rPr>
                        <w:sz w:val="28"/>
                        <w:szCs w:val="28"/>
                      </w:rPr>
                    </m:ctrlPr>
                  </m:sSubPr>
                  <m:e>
                    <m:r>
                      <w:rPr>
                        <w:sz w:val="28"/>
                        <w:szCs w:val="28"/>
                      </w:rPr>
                      <m:t xml:space="preserve">Ĝ</m:t>
                    </m:r>
                  </m:e>
                  <m:sub>
                    <m:r>
                      <w:rPr>
                        <w:sz w:val="28"/>
                        <w:szCs w:val="28"/>
                      </w:rPr>
                      <m:t xml:space="preserve">4</m:t>
                    </m:r>
                  </m:sub>
                </m:sSub>
              </m:num>
              <m:den>
                <m:r>
                  <w:rPr>
                    <w:sz w:val="28"/>
                    <w:szCs w:val="28"/>
                  </w:rPr>
                  <m:t xml:space="preserve">n</m:t>
                </m:r>
                <m:sSub>
                  <m:sSubPr>
                    <m:ctrlPr>
                      <w:rPr>
                        <w:sz w:val="28"/>
                        <w:szCs w:val="28"/>
                      </w:rPr>
                    </m:ctrlPr>
                  </m:sSubPr>
                  <m:e>
                    <m:r>
                      <w:rPr>
                        <w:sz w:val="28"/>
                        <w:szCs w:val="28"/>
                      </w:rPr>
                      <m:t xml:space="preserve">Ĝ</m:t>
                    </m:r>
                  </m:e>
                  <m:sub>
                    <m:r>
                      <w:rPr>
                        <w:sz w:val="28"/>
                        <w:szCs w:val="28"/>
                      </w:rPr>
                      <m:t xml:space="preserve">1</m:t>
                    </m:r>
                  </m:sub>
                </m:sSub>
                <m:r>
                  <w:rPr>
                    <w:sz w:val="28"/>
                    <w:szCs w:val="28"/>
                  </w:rPr>
                  <m:t xml:space="preserve">- n</m:t>
                </m:r>
                <m:sSub>
                  <m:sSubPr>
                    <m:ctrlPr>
                      <w:rPr>
                        <w:sz w:val="28"/>
                        <w:szCs w:val="28"/>
                      </w:rPr>
                    </m:ctrlPr>
                  </m:sSubPr>
                  <m:e>
                    <m:r>
                      <w:rPr>
                        <w:sz w:val="28"/>
                        <w:szCs w:val="28"/>
                      </w:rPr>
                      <m:t xml:space="preserve">Ĝ</m:t>
                    </m:r>
                  </m:e>
                  <m:sub>
                    <m:r>
                      <w:rPr>
                        <w:sz w:val="28"/>
                        <w:szCs w:val="28"/>
                      </w:rPr>
                      <m:t xml:space="preserve">2</m:t>
                    </m:r>
                  </m:sub>
                </m:sSub>
              </m:den>
            </m:f>
          </m:e>
        </m:d>
      </m:oMath>
      <w:r w:rsidDel="00000000" w:rsidR="00000000" w:rsidRPr="00000000">
        <w:rPr>
          <w:sz w:val="28"/>
          <w:szCs w:val="28"/>
          <w:rtl w:val="0"/>
        </w:rPr>
        <w:t xml:space="preserve">  </w:t>
      </w:r>
    </w:p>
    <w:p w:rsidR="00000000" w:rsidDel="00000000" w:rsidP="00000000" w:rsidRDefault="00000000" w:rsidRPr="00000000" w14:paraId="0000004A">
      <w:pPr>
        <w:ind w:left="360" w:firstLine="0"/>
        <w:jc w:val="right"/>
        <w:rPr/>
      </w:pPr>
      <m:oMath>
        <m:r>
          <w:rPr>
            <w:sz w:val="28"/>
            <w:szCs w:val="28"/>
          </w:rPr>
          <m:t xml:space="preserve">t</m:t>
        </m:r>
        <m:sSub>
          <m:sSubPr>
            <m:ctrlPr>
              <w:rPr>
                <w:sz w:val="28"/>
                <w:szCs w:val="28"/>
              </w:rPr>
            </m:ctrlPr>
          </m:sSubPr>
          <m:e/>
          <m:sub>
            <m:r>
              <w:rPr>
                <w:sz w:val="28"/>
                <w:szCs w:val="28"/>
              </w:rPr>
              <m:t xml:space="preserve">d</m:t>
            </m:r>
          </m:sub>
        </m:sSub>
        <m:r>
          <w:rPr>
            <w:sz w:val="28"/>
            <w:szCs w:val="28"/>
          </w:rPr>
          <m:t xml:space="preserve">(m) =arctan</m:t>
        </m:r>
        <m:d>
          <m:dPr>
            <m:begChr m:val="("/>
            <m:endChr m:val=")"/>
            <m:ctrlPr>
              <w:rPr>
                <w:sz w:val="28"/>
                <w:szCs w:val="28"/>
              </w:rPr>
            </m:ctrlPr>
          </m:dPr>
          <m:e>
            <m:f>
              <m:fPr>
                <m:ctrlPr>
                  <w:rPr>
                    <w:sz w:val="28"/>
                    <w:szCs w:val="28"/>
                  </w:rPr>
                </m:ctrlPr>
              </m:fPr>
              <m:num>
                <m:r>
                  <w:rPr>
                    <w:sz w:val="28"/>
                    <w:szCs w:val="28"/>
                  </w:rPr>
                  <m:t xml:space="preserve">n</m:t>
                </m:r>
                <m:sSub>
                  <m:sSubPr>
                    <m:ctrlPr>
                      <w:rPr>
                        <w:sz w:val="28"/>
                        <w:szCs w:val="28"/>
                      </w:rPr>
                    </m:ctrlPr>
                  </m:sSubPr>
                  <m:e>
                    <m:r>
                      <w:rPr>
                        <w:sz w:val="28"/>
                        <w:szCs w:val="28"/>
                      </w:rPr>
                      <m:t xml:space="preserve">Q</m:t>
                    </m:r>
                  </m:e>
                  <m:sub>
                    <m:r>
                      <w:rPr>
                        <w:sz w:val="28"/>
                        <w:szCs w:val="28"/>
                      </w:rPr>
                      <m:t xml:space="preserve">3</m:t>
                    </m:r>
                  </m:sub>
                </m:sSub>
                <m:r>
                  <w:rPr>
                    <w:sz w:val="28"/>
                    <w:szCs w:val="28"/>
                  </w:rPr>
                  <m:t xml:space="preserve">-(m</m:t>
                </m:r>
                <m:sSub>
                  <m:sSubPr>
                    <m:ctrlPr>
                      <w:rPr>
                        <w:sz w:val="28"/>
                        <w:szCs w:val="28"/>
                      </w:rPr>
                    </m:ctrlPr>
                  </m:sSubPr>
                  <m:e>
                    <m:r>
                      <w:rPr>
                        <w:sz w:val="28"/>
                        <w:szCs w:val="28"/>
                      </w:rPr>
                      <m:t xml:space="preserve">Q</m:t>
                    </m:r>
                  </m:e>
                  <m:sub>
                    <m:r>
                      <w:rPr>
                        <w:sz w:val="28"/>
                        <w:szCs w:val="28"/>
                      </w:rPr>
                      <m:t xml:space="preserve">4</m:t>
                    </m:r>
                  </m:sub>
                </m:sSub>
                <m:r>
                  <w:rPr>
                    <w:sz w:val="28"/>
                    <w:szCs w:val="28"/>
                  </w:rPr>
                  <m:t xml:space="preserve"> + (n-m)</m:t>
                </m:r>
                <m:sSub>
                  <m:sSubPr>
                    <m:ctrlPr>
                      <w:rPr>
                        <w:sz w:val="28"/>
                        <w:szCs w:val="28"/>
                      </w:rPr>
                    </m:ctrlPr>
                  </m:sSubPr>
                  <m:e>
                    <m:r>
                      <w:rPr>
                        <w:sz w:val="28"/>
                        <w:szCs w:val="28"/>
                      </w:rPr>
                      <m:t xml:space="preserve">Ĝ</m:t>
                    </m:r>
                  </m:e>
                  <m:sub>
                    <m:r>
                      <w:rPr>
                        <w:sz w:val="28"/>
                        <w:szCs w:val="28"/>
                      </w:rPr>
                      <m:t xml:space="preserve">4</m:t>
                    </m:r>
                  </m:sub>
                </m:sSub>
                <m:r>
                  <w:rPr>
                    <w:sz w:val="28"/>
                    <w:szCs w:val="28"/>
                  </w:rPr>
                  <m:t xml:space="preserve">)</m:t>
                </m:r>
              </m:num>
              <m:den>
                <m:r>
                  <w:rPr>
                    <w:sz w:val="28"/>
                    <w:szCs w:val="28"/>
                  </w:rPr>
                  <m:t xml:space="preserve">n</m:t>
                </m:r>
                <m:sSub>
                  <m:sSubPr>
                    <m:ctrlPr>
                      <w:rPr>
                        <w:sz w:val="28"/>
                        <w:szCs w:val="28"/>
                      </w:rPr>
                    </m:ctrlPr>
                  </m:sSubPr>
                  <m:e>
                    <m:r>
                      <w:rPr>
                        <w:sz w:val="28"/>
                        <w:szCs w:val="28"/>
                      </w:rPr>
                      <m:t xml:space="preserve">Ĝ</m:t>
                    </m:r>
                  </m:e>
                  <m:sub>
                    <m:r>
                      <w:rPr>
                        <w:sz w:val="28"/>
                        <w:szCs w:val="28"/>
                      </w:rPr>
                      <m:t xml:space="preserve">1</m:t>
                    </m:r>
                  </m:sub>
                </m:sSub>
                <m:r>
                  <w:rPr>
                    <w:sz w:val="28"/>
                    <w:szCs w:val="28"/>
                  </w:rPr>
                  <m:t xml:space="preserve">- n</m:t>
                </m:r>
                <m:sSub>
                  <m:sSubPr>
                    <m:ctrlPr>
                      <w:rPr>
                        <w:sz w:val="28"/>
                        <w:szCs w:val="28"/>
                      </w:rPr>
                    </m:ctrlPr>
                  </m:sSubPr>
                  <m:e>
                    <m:r>
                      <w:rPr>
                        <w:sz w:val="28"/>
                        <w:szCs w:val="28"/>
                      </w:rPr>
                      <m:t xml:space="preserve">Ĝ</m:t>
                    </m:r>
                  </m:e>
                  <m:sub>
                    <m:r>
                      <w:rPr>
                        <w:sz w:val="28"/>
                        <w:szCs w:val="28"/>
                      </w:rPr>
                      <m:t xml:space="preserve">2</m:t>
                    </m:r>
                  </m:sub>
                </m:sSub>
              </m:den>
            </m:f>
          </m:e>
        </m:d>
      </m:oMath>
      <w:r w:rsidDel="00000000" w:rsidR="00000000" w:rsidRPr="00000000">
        <w:rPr>
          <w:sz w:val="28"/>
          <w:szCs w:val="28"/>
          <w:rtl w:val="0"/>
        </w:rPr>
        <w:t xml:space="preserve">                               (1.9)</w:t>
      </w:r>
      <w:r w:rsidDel="00000000" w:rsidR="00000000" w:rsidRPr="00000000">
        <w:rPr>
          <w:rtl w:val="0"/>
        </w:rPr>
      </w:r>
    </w:p>
    <w:p w:rsidR="00000000" w:rsidDel="00000000" w:rsidP="00000000" w:rsidRDefault="00000000" w:rsidRPr="00000000" w14:paraId="0000004B">
      <w:pPr>
        <w:ind w:left="360" w:firstLine="0"/>
        <w:jc w:val="both"/>
        <w:rPr/>
      </w:pPr>
      <w:r w:rsidDel="00000000" w:rsidR="00000000" w:rsidRPr="00000000">
        <w:rPr>
          <w:rtl w:val="0"/>
        </w:rPr>
        <w:t xml:space="preserve">От друга страна, 4-tab архитектурата изисква единствена формула, която е:</w:t>
      </w:r>
    </w:p>
    <w:p w:rsidR="00000000" w:rsidDel="00000000" w:rsidP="00000000" w:rsidRDefault="00000000" w:rsidRPr="00000000" w14:paraId="0000004C">
      <w:pPr>
        <w:ind w:left="360" w:firstLine="0"/>
        <w:jc w:val="right"/>
        <w:rPr/>
      </w:pPr>
      <m:oMath>
        <m:r>
          <w:rPr>
            <w:sz w:val="28"/>
            <w:szCs w:val="28"/>
          </w:rPr>
          <m:t xml:space="preserve">t</m:t>
        </m:r>
        <m:sSub>
          <m:sSubPr>
            <m:ctrlPr>
              <w:rPr>
                <w:sz w:val="28"/>
                <w:szCs w:val="28"/>
              </w:rPr>
            </m:ctrlPr>
          </m:sSubPr>
          <m:e/>
          <m:sub>
            <m:r>
              <w:rPr>
                <w:sz w:val="28"/>
                <w:szCs w:val="28"/>
              </w:rPr>
              <m:t xml:space="preserve">d</m:t>
            </m:r>
          </m:sub>
        </m:sSub>
        <m:r>
          <w:rPr>
            <w:sz w:val="28"/>
            <w:szCs w:val="28"/>
          </w:rPr>
          <m:t xml:space="preserve">(m) =arctan</m:t>
        </m:r>
        <m:d>
          <m:dPr>
            <m:begChr m:val="("/>
            <m:endChr m:val=")"/>
            <m:ctrlPr>
              <w:rPr>
                <w:sz w:val="28"/>
                <w:szCs w:val="28"/>
              </w:rPr>
            </m:ctrlPr>
          </m:dPr>
          <m:e>
            <m:f>
              <m:fPr>
                <m:ctrlPr>
                  <w:rPr>
                    <w:sz w:val="28"/>
                    <w:szCs w:val="28"/>
                  </w:rPr>
                </m:ctrlPr>
              </m:fPr>
              <m:num>
                <m:r>
                  <w:rPr>
                    <w:sz w:val="28"/>
                    <w:szCs w:val="28"/>
                  </w:rPr>
                  <m:t xml:space="preserve">(m</m:t>
                </m:r>
                <m:sSub>
                  <m:sSubPr>
                    <m:ctrlPr>
                      <w:rPr>
                        <w:sz w:val="28"/>
                        <w:szCs w:val="28"/>
                      </w:rPr>
                    </m:ctrlPr>
                  </m:sSubPr>
                  <m:e>
                    <m:r>
                      <w:rPr>
                        <w:sz w:val="28"/>
                        <w:szCs w:val="28"/>
                      </w:rPr>
                      <m:t xml:space="preserve">Q</m:t>
                    </m:r>
                  </m:e>
                  <m:sub>
                    <m:r>
                      <w:rPr>
                        <w:sz w:val="28"/>
                        <w:szCs w:val="28"/>
                      </w:rPr>
                      <m:t xml:space="preserve">3</m:t>
                    </m:r>
                  </m:sub>
                </m:sSub>
                <m:r>
                  <w:rPr>
                    <w:sz w:val="28"/>
                    <w:szCs w:val="28"/>
                  </w:rPr>
                  <m:t xml:space="preserve">+ (n - m)</m:t>
                </m:r>
                <m:sSub>
                  <m:sSubPr>
                    <m:ctrlPr>
                      <w:rPr>
                        <w:sz w:val="28"/>
                        <w:szCs w:val="28"/>
                      </w:rPr>
                    </m:ctrlPr>
                  </m:sSubPr>
                  <m:e>
                    <m:r>
                      <w:rPr>
                        <w:sz w:val="28"/>
                        <w:szCs w:val="28"/>
                      </w:rPr>
                      <m:t xml:space="preserve">Ĝ</m:t>
                    </m:r>
                  </m:e>
                  <m:sub>
                    <m:r>
                      <w:rPr>
                        <w:sz w:val="28"/>
                        <w:szCs w:val="28"/>
                      </w:rPr>
                      <m:t xml:space="preserve">3</m:t>
                    </m:r>
                  </m:sub>
                </m:sSub>
                <m:r>
                  <w:rPr>
                    <w:sz w:val="28"/>
                    <w:szCs w:val="28"/>
                  </w:rPr>
                  <m:t xml:space="preserve">)-(m</m:t>
                </m:r>
                <m:sSub>
                  <m:sSubPr>
                    <m:ctrlPr>
                      <w:rPr>
                        <w:sz w:val="28"/>
                        <w:szCs w:val="28"/>
                      </w:rPr>
                    </m:ctrlPr>
                  </m:sSubPr>
                  <m:e>
                    <m:r>
                      <w:rPr>
                        <w:sz w:val="28"/>
                        <w:szCs w:val="28"/>
                      </w:rPr>
                      <m:t xml:space="preserve">Q</m:t>
                    </m:r>
                  </m:e>
                  <m:sub>
                    <m:r>
                      <w:rPr>
                        <w:sz w:val="28"/>
                        <w:szCs w:val="28"/>
                      </w:rPr>
                      <m:t xml:space="preserve">4</m:t>
                    </m:r>
                  </m:sub>
                </m:sSub>
                <m:r>
                  <w:rPr>
                    <w:sz w:val="28"/>
                    <w:szCs w:val="28"/>
                  </w:rPr>
                  <m:t xml:space="preserve"> + (n-m)</m:t>
                </m:r>
                <m:sSub>
                  <m:sSubPr>
                    <m:ctrlPr>
                      <w:rPr>
                        <w:sz w:val="28"/>
                        <w:szCs w:val="28"/>
                      </w:rPr>
                    </m:ctrlPr>
                  </m:sSubPr>
                  <m:e>
                    <m:r>
                      <w:rPr>
                        <w:sz w:val="28"/>
                        <w:szCs w:val="28"/>
                      </w:rPr>
                      <m:t xml:space="preserve">Ĝ</m:t>
                    </m:r>
                  </m:e>
                  <m:sub>
                    <m:r>
                      <w:rPr>
                        <w:sz w:val="28"/>
                        <w:szCs w:val="28"/>
                      </w:rPr>
                      <m:t xml:space="preserve">4</m:t>
                    </m:r>
                  </m:sub>
                </m:sSub>
                <m:r>
                  <w:rPr>
                    <w:sz w:val="28"/>
                    <w:szCs w:val="28"/>
                  </w:rPr>
                  <m:t xml:space="preserve">)</m:t>
                </m:r>
              </m:num>
              <m:den>
                <m:r>
                  <w:rPr>
                    <w:sz w:val="28"/>
                    <w:szCs w:val="28"/>
                  </w:rPr>
                  <m:t xml:space="preserve">(m</m:t>
                </m:r>
                <m:sSub>
                  <m:sSubPr>
                    <m:ctrlPr>
                      <w:rPr>
                        <w:sz w:val="28"/>
                        <w:szCs w:val="28"/>
                      </w:rPr>
                    </m:ctrlPr>
                  </m:sSubPr>
                  <m:e>
                    <m:r>
                      <w:rPr>
                        <w:sz w:val="28"/>
                        <w:szCs w:val="28"/>
                      </w:rPr>
                      <m:t xml:space="preserve">Q</m:t>
                    </m:r>
                  </m:e>
                  <m:sub>
                    <m:r>
                      <w:rPr>
                        <w:sz w:val="28"/>
                        <w:szCs w:val="28"/>
                      </w:rPr>
                      <m:t xml:space="preserve">1</m:t>
                    </m:r>
                  </m:sub>
                </m:sSub>
                <m:r>
                  <w:rPr>
                    <w:sz w:val="28"/>
                    <w:szCs w:val="28"/>
                  </w:rPr>
                  <m:t xml:space="preserve">+ (n - m)</m:t>
                </m:r>
                <m:sSub>
                  <m:sSubPr>
                    <m:ctrlPr>
                      <w:rPr>
                        <w:sz w:val="28"/>
                        <w:szCs w:val="28"/>
                      </w:rPr>
                    </m:ctrlPr>
                  </m:sSubPr>
                  <m:e>
                    <m:r>
                      <w:rPr>
                        <w:sz w:val="28"/>
                        <w:szCs w:val="28"/>
                      </w:rPr>
                      <m:t xml:space="preserve">Ĝ</m:t>
                    </m:r>
                  </m:e>
                  <m:sub>
                    <m:r>
                      <w:rPr>
                        <w:sz w:val="28"/>
                        <w:szCs w:val="28"/>
                      </w:rPr>
                      <m:t xml:space="preserve">1</m:t>
                    </m:r>
                  </m:sub>
                </m:sSub>
                <m:r>
                  <w:rPr>
                    <w:sz w:val="28"/>
                    <w:szCs w:val="28"/>
                  </w:rPr>
                  <m:t xml:space="preserve">)- (m</m:t>
                </m:r>
                <m:sSub>
                  <m:sSubPr>
                    <m:ctrlPr>
                      <w:rPr>
                        <w:sz w:val="28"/>
                        <w:szCs w:val="28"/>
                      </w:rPr>
                    </m:ctrlPr>
                  </m:sSubPr>
                  <m:e>
                    <m:r>
                      <w:rPr>
                        <w:sz w:val="28"/>
                        <w:szCs w:val="28"/>
                      </w:rPr>
                      <m:t xml:space="preserve">Q</m:t>
                    </m:r>
                  </m:e>
                  <m:sub>
                    <m:r>
                      <w:rPr>
                        <w:sz w:val="28"/>
                        <w:szCs w:val="28"/>
                      </w:rPr>
                      <m:t xml:space="preserve">2</m:t>
                    </m:r>
                  </m:sub>
                </m:sSub>
                <m:r>
                  <w:rPr>
                    <w:sz w:val="28"/>
                    <w:szCs w:val="28"/>
                  </w:rPr>
                  <m:t xml:space="preserve"> + (n-m)</m:t>
                </m:r>
                <m:sSub>
                  <m:sSubPr>
                    <m:ctrlPr>
                      <w:rPr>
                        <w:sz w:val="28"/>
                        <w:szCs w:val="28"/>
                      </w:rPr>
                    </m:ctrlPr>
                  </m:sSubPr>
                  <m:e>
                    <m:r>
                      <w:rPr>
                        <w:sz w:val="28"/>
                        <w:szCs w:val="28"/>
                      </w:rPr>
                      <m:t xml:space="preserve">Ĝ</m:t>
                    </m:r>
                  </m:e>
                  <m:sub>
                    <m:r>
                      <w:rPr>
                        <w:sz w:val="28"/>
                        <w:szCs w:val="28"/>
                      </w:rPr>
                      <m:t xml:space="preserve">2</m:t>
                    </m:r>
                  </m:sub>
                </m:sSub>
                <m:r>
                  <w:rPr>
                    <w:sz w:val="28"/>
                    <w:szCs w:val="28"/>
                  </w:rPr>
                  <m:t xml:space="preserve">)</m:t>
                </m:r>
              </m:den>
            </m:f>
          </m:e>
        </m:d>
      </m:oMath>
      <w:r w:rsidDel="00000000" w:rsidR="00000000" w:rsidRPr="00000000">
        <w:rPr>
          <w:sz w:val="28"/>
          <w:szCs w:val="28"/>
          <w:rtl w:val="0"/>
        </w:rPr>
        <w:t xml:space="preserve">                  (1.10)</w:t>
      </w:r>
      <w:r w:rsidDel="00000000" w:rsidR="00000000" w:rsidRPr="00000000">
        <w:rPr>
          <w:rtl w:val="0"/>
        </w:rPr>
      </w:r>
    </w:p>
    <w:p w:rsidR="00000000" w:rsidDel="00000000" w:rsidP="00000000" w:rsidRDefault="00000000" w:rsidRPr="00000000" w14:paraId="0000004D">
      <w:pPr>
        <w:ind w:left="360" w:firstLine="0"/>
        <w:jc w:val="both"/>
        <w:rPr/>
      </w:pPr>
      <w:r w:rsidDel="00000000" w:rsidR="00000000" w:rsidRPr="00000000">
        <w:rPr>
          <w:rtl w:val="0"/>
        </w:rPr>
        <w:t xml:space="preserve">Така чрез изследване на контролните сигнали, всяка неправилна дълбочина може лесно да бъде идентифицирана. От релацията между </w:t>
      </w:r>
      <w:r w:rsidDel="00000000" w:rsidR="00000000" w:rsidRPr="00000000">
        <w:rPr>
          <w:b w:val="1"/>
          <w:rtl w:val="0"/>
        </w:rPr>
        <w:t xml:space="preserve">Q</w:t>
      </w:r>
      <w:r w:rsidDel="00000000" w:rsidR="00000000" w:rsidRPr="00000000">
        <w:rPr>
          <w:b w:val="1"/>
          <w:vertAlign w:val="subscript"/>
          <w:rtl w:val="0"/>
        </w:rPr>
        <w:t xml:space="preserve">1</w:t>
      </w:r>
      <w:r w:rsidDel="00000000" w:rsidR="00000000" w:rsidRPr="00000000">
        <w:rPr>
          <w:rtl w:val="0"/>
        </w:rPr>
        <w:t xml:space="preserve"> и</w:t>
      </w:r>
      <w:r w:rsidDel="00000000" w:rsidR="00000000" w:rsidRPr="00000000">
        <w:rPr>
          <w:b w:val="1"/>
          <w:rtl w:val="0"/>
        </w:rPr>
        <w:t xml:space="preserve"> Q</w:t>
      </w:r>
      <w:r w:rsidDel="00000000" w:rsidR="00000000" w:rsidRPr="00000000">
        <w:rPr>
          <w:b w:val="1"/>
          <w:vertAlign w:val="subscript"/>
          <w:rtl w:val="0"/>
        </w:rPr>
        <w:t xml:space="preserve">4</w:t>
      </w:r>
      <w:r w:rsidDel="00000000" w:rsidR="00000000" w:rsidRPr="00000000">
        <w:rPr>
          <w:rtl w:val="0"/>
        </w:rPr>
        <w:t xml:space="preserve">, може да се изведе следната релация:</w:t>
      </w:r>
    </w:p>
    <w:p w:rsidR="00000000" w:rsidDel="00000000" w:rsidP="00000000" w:rsidRDefault="00000000" w:rsidRPr="00000000" w14:paraId="0000004E">
      <w:pPr>
        <w:ind w:left="360" w:firstLine="0"/>
        <w:jc w:val="right"/>
        <w:rPr/>
      </w:pPr>
      <m:oMath>
        <m:r>
          <w:rPr>
            <w:sz w:val="28"/>
            <w:szCs w:val="28"/>
          </w:rPr>
          <m:t xml:space="preserve">Q</m:t>
        </m:r>
        <m:sSub>
          <m:sSubPr>
            <m:ctrlPr>
              <w:rPr>
                <w:sz w:val="28"/>
                <w:szCs w:val="28"/>
              </w:rPr>
            </m:ctrlPr>
          </m:sSubPr>
          <m:e/>
          <m:sub>
            <m:r>
              <w:rPr>
                <w:sz w:val="28"/>
                <w:szCs w:val="28"/>
              </w:rPr>
              <m:t xml:space="preserve">1</m:t>
            </m:r>
          </m:sub>
        </m:sSub>
        <m:r>
          <w:rPr>
            <w:sz w:val="28"/>
            <w:szCs w:val="28"/>
          </w:rPr>
          <m:t xml:space="preserve">+Q</m:t>
        </m:r>
        <m:sSub>
          <m:sSubPr>
            <m:ctrlPr>
              <w:rPr>
                <w:sz w:val="28"/>
                <w:szCs w:val="28"/>
              </w:rPr>
            </m:ctrlPr>
          </m:sSubPr>
          <m:e/>
          <m:sub>
            <m:r>
              <w:rPr>
                <w:sz w:val="28"/>
                <w:szCs w:val="28"/>
              </w:rPr>
              <m:t xml:space="preserve">2</m:t>
            </m:r>
          </m:sub>
        </m:sSub>
        <m:r>
          <w:rPr>
            <w:sz w:val="28"/>
            <w:szCs w:val="28"/>
          </w:rPr>
          <m:t xml:space="preserve">=Q</m:t>
        </m:r>
        <m:sSub>
          <m:sSubPr>
            <m:ctrlPr>
              <w:rPr>
                <w:sz w:val="28"/>
                <w:szCs w:val="28"/>
              </w:rPr>
            </m:ctrlPr>
          </m:sSubPr>
          <m:e/>
          <m:sub>
            <m:r>
              <w:rPr>
                <w:sz w:val="28"/>
                <w:szCs w:val="28"/>
              </w:rPr>
              <m:t xml:space="preserve">3</m:t>
            </m:r>
          </m:sub>
        </m:sSub>
        <m:r>
          <w:rPr>
            <w:sz w:val="28"/>
            <w:szCs w:val="28"/>
          </w:rPr>
          <m:t xml:space="preserve">+Q</m:t>
        </m:r>
        <m:sSub>
          <m:sSubPr>
            <m:ctrlPr>
              <w:rPr>
                <w:sz w:val="28"/>
                <w:szCs w:val="28"/>
              </w:rPr>
            </m:ctrlPr>
          </m:sSubPr>
          <m:e/>
          <m:sub>
            <m:r>
              <w:rPr>
                <w:sz w:val="28"/>
                <w:szCs w:val="28"/>
              </w:rPr>
              <m:t xml:space="preserve">4</m:t>
            </m:r>
          </m:sub>
        </m:sSub>
        <m:r>
          <w:rPr>
            <w:sz w:val="28"/>
            <w:szCs w:val="28"/>
          </w:rPr>
          <m:t xml:space="preserve">=K </m:t>
        </m:r>
      </m:oMath>
      <w:r w:rsidDel="00000000" w:rsidR="00000000" w:rsidRPr="00000000">
        <w:rPr>
          <w:sz w:val="28"/>
          <w:szCs w:val="28"/>
          <w:rtl w:val="0"/>
        </w:rPr>
        <w:t xml:space="preserve">                                    (1.11)</w:t>
      </w:r>
      <w:r w:rsidDel="00000000" w:rsidR="00000000" w:rsidRPr="00000000">
        <w:rPr>
          <w:rtl w:val="0"/>
        </w:rPr>
      </w:r>
    </w:p>
    <w:p w:rsidR="00000000" w:rsidDel="00000000" w:rsidP="00000000" w:rsidRDefault="00000000" w:rsidRPr="00000000" w14:paraId="0000004F">
      <w:pPr>
        <w:ind w:left="360" w:firstLine="0"/>
        <w:jc w:val="both"/>
        <w:rPr/>
      </w:pPr>
      <w:r w:rsidDel="00000000" w:rsidR="00000000" w:rsidRPr="00000000">
        <w:rPr>
          <w:rtl w:val="0"/>
        </w:rPr>
        <w:t xml:space="preserve">Нека това да се нарича </w:t>
      </w:r>
      <w:r w:rsidDel="00000000" w:rsidR="00000000" w:rsidRPr="00000000">
        <w:rPr>
          <w:b w:val="1"/>
          <w:i w:val="1"/>
          <w:rtl w:val="0"/>
        </w:rPr>
        <w:t xml:space="preserve">Правило на събирането(Plus Rule)</w:t>
      </w:r>
      <w:r w:rsidDel="00000000" w:rsidR="00000000" w:rsidRPr="00000000">
        <w:rPr>
          <w:rtl w:val="0"/>
        </w:rPr>
        <w:t xml:space="preserve">, където K е общото количество на заряд на електроните(т.е. максималните стойности на </w:t>
      </w:r>
      <w:r w:rsidDel="00000000" w:rsidR="00000000" w:rsidRPr="00000000">
        <w:rPr>
          <w:b w:val="1"/>
          <w:rtl w:val="0"/>
        </w:rPr>
        <w:t xml:space="preserve">Q</w:t>
      </w:r>
      <w:r w:rsidDel="00000000" w:rsidR="00000000" w:rsidRPr="00000000">
        <w:rPr>
          <w:b w:val="1"/>
          <w:vertAlign w:val="subscript"/>
          <w:rtl w:val="0"/>
        </w:rPr>
        <w:t xml:space="preserve">1</w:t>
      </w:r>
      <w:r w:rsidDel="00000000" w:rsidR="00000000" w:rsidRPr="00000000">
        <w:rPr>
          <w:rtl w:val="0"/>
        </w:rPr>
        <w:t xml:space="preserve"> до</w:t>
      </w:r>
      <w:r w:rsidDel="00000000" w:rsidR="00000000" w:rsidRPr="00000000">
        <w:rPr>
          <w:b w:val="1"/>
          <w:rtl w:val="0"/>
        </w:rPr>
        <w:t xml:space="preserve"> Q</w:t>
      </w:r>
      <w:r w:rsidDel="00000000" w:rsidR="00000000" w:rsidRPr="00000000">
        <w:rPr>
          <w:b w:val="1"/>
          <w:vertAlign w:val="subscript"/>
          <w:rtl w:val="0"/>
        </w:rPr>
        <w:t xml:space="preserve">4</w:t>
      </w:r>
      <w:r w:rsidDel="00000000" w:rsidR="00000000" w:rsidRPr="00000000">
        <w:rPr>
          <w:rtl w:val="0"/>
        </w:rPr>
        <w:t xml:space="preserve">). Друга релация е следващата формула, която се нарича </w:t>
      </w:r>
      <w:r w:rsidDel="00000000" w:rsidR="00000000" w:rsidRPr="00000000">
        <w:rPr>
          <w:b w:val="1"/>
          <w:i w:val="1"/>
          <w:rtl w:val="0"/>
        </w:rPr>
        <w:t xml:space="preserve">Правило на изваждането(Minus Rule)</w:t>
      </w:r>
      <w:r w:rsidDel="00000000" w:rsidR="00000000" w:rsidRPr="00000000">
        <w:rPr>
          <w:rtl w:val="0"/>
        </w:rPr>
        <w:t xml:space="preserve">:</w:t>
      </w:r>
    </w:p>
    <w:p w:rsidR="00000000" w:rsidDel="00000000" w:rsidP="00000000" w:rsidRDefault="00000000" w:rsidRPr="00000000" w14:paraId="00000050">
      <w:pPr>
        <w:ind w:left="360" w:firstLine="0"/>
        <w:jc w:val="right"/>
        <w:rPr/>
      </w:pPr>
      <m:oMath>
        <m:d>
          <m:dPr>
            <m:begChr m:val="|"/>
            <m:endChr m:val="|"/>
            <m:ctrlPr>
              <w:rPr>
                <w:sz w:val="28"/>
                <w:szCs w:val="28"/>
              </w:rPr>
            </m:ctrlPr>
          </m:dPr>
          <m:e>
            <m:r>
              <w:rPr>
                <w:sz w:val="28"/>
                <w:szCs w:val="28"/>
              </w:rPr>
              <m:t xml:space="preserve">Q</m:t>
            </m:r>
            <m:sSub>
              <m:sSubPr>
                <m:ctrlPr>
                  <w:rPr>
                    <w:sz w:val="28"/>
                    <w:szCs w:val="28"/>
                  </w:rPr>
                </m:ctrlPr>
              </m:sSubPr>
              <m:e/>
              <m:sub>
                <m:r>
                  <w:rPr>
                    <w:sz w:val="28"/>
                    <w:szCs w:val="28"/>
                  </w:rPr>
                  <m:t xml:space="preserve">1</m:t>
                </m:r>
              </m:sub>
            </m:sSub>
            <m:r>
              <w:rPr>
                <w:sz w:val="28"/>
                <w:szCs w:val="28"/>
              </w:rPr>
              <m:t xml:space="preserve">-Q</m:t>
            </m:r>
            <m:sSub>
              <m:sSubPr>
                <m:ctrlPr>
                  <w:rPr>
                    <w:sz w:val="28"/>
                    <w:szCs w:val="28"/>
                  </w:rPr>
                </m:ctrlPr>
              </m:sSubPr>
              <m:e/>
              <m:sub>
                <m:r>
                  <w:rPr>
                    <w:sz w:val="28"/>
                    <w:szCs w:val="28"/>
                  </w:rPr>
                  <m:t xml:space="preserve">2</m:t>
                </m:r>
              </m:sub>
            </m:sSub>
          </m:e>
        </m:d>
        <m:r>
          <w:rPr>
            <w:sz w:val="28"/>
            <w:szCs w:val="28"/>
          </w:rPr>
          <m:t xml:space="preserve">+</m:t>
        </m:r>
        <m:d>
          <m:dPr>
            <m:begChr m:val="|"/>
            <m:endChr m:val="|"/>
            <m:ctrlPr>
              <w:rPr>
                <w:sz w:val="28"/>
                <w:szCs w:val="28"/>
              </w:rPr>
            </m:ctrlPr>
          </m:dPr>
          <m:e>
            <m:r>
              <w:rPr>
                <w:sz w:val="28"/>
                <w:szCs w:val="28"/>
              </w:rPr>
              <m:t xml:space="preserve">Q</m:t>
            </m:r>
            <m:sSub>
              <m:sSubPr>
                <m:ctrlPr>
                  <w:rPr>
                    <w:sz w:val="28"/>
                    <w:szCs w:val="28"/>
                  </w:rPr>
                </m:ctrlPr>
              </m:sSubPr>
              <m:e/>
              <m:sub>
                <m:r>
                  <w:rPr>
                    <w:sz w:val="28"/>
                    <w:szCs w:val="28"/>
                  </w:rPr>
                  <m:t xml:space="preserve">3</m:t>
                </m:r>
              </m:sub>
            </m:sSub>
            <m:r>
              <w:rPr>
                <w:sz w:val="28"/>
                <w:szCs w:val="28"/>
              </w:rPr>
              <m:t xml:space="preserve">-Q</m:t>
            </m:r>
            <m:sSub>
              <m:sSubPr>
                <m:ctrlPr>
                  <w:rPr>
                    <w:sz w:val="28"/>
                    <w:szCs w:val="28"/>
                  </w:rPr>
                </m:ctrlPr>
              </m:sSubPr>
              <m:e/>
              <m:sub>
                <m:r>
                  <w:rPr>
                    <w:sz w:val="28"/>
                    <w:szCs w:val="28"/>
                  </w:rPr>
                  <m:t xml:space="preserve">4</m:t>
                </m:r>
              </m:sub>
            </m:sSub>
          </m:e>
        </m:d>
        <m:r>
          <w:rPr>
            <w:sz w:val="28"/>
            <w:szCs w:val="28"/>
          </w:rPr>
          <m:t xml:space="preserve">=K </m:t>
        </m:r>
      </m:oMath>
      <w:r w:rsidDel="00000000" w:rsidR="00000000" w:rsidRPr="00000000">
        <w:rPr>
          <w:sz w:val="28"/>
          <w:szCs w:val="28"/>
          <w:rtl w:val="0"/>
        </w:rPr>
        <w:t xml:space="preserve">                                    (1.12)</w:t>
      </w:r>
      <w:r w:rsidDel="00000000" w:rsidR="00000000" w:rsidRPr="00000000">
        <w:rPr>
          <w:rtl w:val="0"/>
        </w:rPr>
      </w:r>
    </w:p>
    <w:p w:rsidR="00000000" w:rsidDel="00000000" w:rsidP="00000000" w:rsidRDefault="00000000" w:rsidRPr="00000000" w14:paraId="00000051">
      <w:pPr>
        <w:ind w:left="360" w:firstLine="0"/>
        <w:jc w:val="both"/>
        <w:rPr/>
      </w:pPr>
      <w:r w:rsidDel="00000000" w:rsidR="00000000" w:rsidRPr="00000000">
        <w:rPr>
          <w:rtl w:val="0"/>
        </w:rPr>
        <w:t xml:space="preserve">Всъщност нито една от формулите не представя само размазване от движение. Всяко друго събитие, което нарушава релацията между контролните сигнали и може да се засече с някое от правилата, е грешка, която трябва да се засече и коригира. Като заключение, че размазването от движение, може да се засече с едно или повече от тези правила.</w:t>
      </w:r>
    </w:p>
    <w:p w:rsidR="00000000" w:rsidDel="00000000" w:rsidP="00000000" w:rsidRDefault="00000000" w:rsidRPr="00000000" w14:paraId="00000052">
      <w:pPr>
        <w:ind w:left="360" w:firstLine="0"/>
        <w:jc w:val="both"/>
        <w:rPr/>
      </w:pPr>
      <w:r w:rsidDel="00000000" w:rsidR="00000000" w:rsidRPr="00000000">
        <w:rPr/>
        <w:drawing>
          <wp:inline distB="114300" distT="114300" distL="114300" distR="114300">
            <wp:extent cx="1755055" cy="2032169"/>
            <wp:effectExtent b="0" l="0" r="0" t="0"/>
            <wp:docPr id="50" name="image48.png"/>
            <a:graphic>
              <a:graphicData uri="http://schemas.openxmlformats.org/drawingml/2006/picture">
                <pic:pic>
                  <pic:nvPicPr>
                    <pic:cNvPr id="0" name="image48.png"/>
                    <pic:cNvPicPr preferRelativeResize="0"/>
                  </pic:nvPicPr>
                  <pic:blipFill>
                    <a:blip r:embed="rId24"/>
                    <a:srcRect b="0" l="0" r="0" t="0"/>
                    <a:stretch>
                      <a:fillRect/>
                    </a:stretch>
                  </pic:blipFill>
                  <pic:spPr>
                    <a:xfrm>
                      <a:off x="0" y="0"/>
                      <a:ext cx="1755055" cy="2032169"/>
                    </a:xfrm>
                    <a:prstGeom prst="rect"/>
                    <a:ln/>
                  </pic:spPr>
                </pic:pic>
              </a:graphicData>
            </a:graphic>
          </wp:inline>
        </w:drawing>
      </w:r>
      <w:r w:rsidDel="00000000" w:rsidR="00000000" w:rsidRPr="00000000">
        <w:rPr/>
        <w:drawing>
          <wp:inline distB="114300" distT="114300" distL="114300" distR="114300">
            <wp:extent cx="1781759" cy="2032169"/>
            <wp:effectExtent b="0" l="0" r="0" t="0"/>
            <wp:docPr id="29" name="image24.png"/>
            <a:graphic>
              <a:graphicData uri="http://schemas.openxmlformats.org/drawingml/2006/picture">
                <pic:pic>
                  <pic:nvPicPr>
                    <pic:cNvPr id="0" name="image24.png"/>
                    <pic:cNvPicPr preferRelativeResize="0"/>
                  </pic:nvPicPr>
                  <pic:blipFill>
                    <a:blip r:embed="rId25"/>
                    <a:srcRect b="0" l="0" r="0" t="0"/>
                    <a:stretch>
                      <a:fillRect/>
                    </a:stretch>
                  </pic:blipFill>
                  <pic:spPr>
                    <a:xfrm>
                      <a:off x="0" y="0"/>
                      <a:ext cx="1781759" cy="2032169"/>
                    </a:xfrm>
                    <a:prstGeom prst="rect"/>
                    <a:ln/>
                  </pic:spPr>
                </pic:pic>
              </a:graphicData>
            </a:graphic>
          </wp:inline>
        </w:drawing>
      </w:r>
      <w:r w:rsidDel="00000000" w:rsidR="00000000" w:rsidRPr="00000000">
        <w:rPr/>
        <w:drawing>
          <wp:inline distB="114300" distT="114300" distL="114300" distR="114300">
            <wp:extent cx="1780858" cy="2036619"/>
            <wp:effectExtent b="0" l="0" r="0" t="0"/>
            <wp:docPr id="44" name="image42.png"/>
            <a:graphic>
              <a:graphicData uri="http://schemas.openxmlformats.org/drawingml/2006/picture">
                <pic:pic>
                  <pic:nvPicPr>
                    <pic:cNvPr id="0" name="image42.png"/>
                    <pic:cNvPicPr preferRelativeResize="0"/>
                  </pic:nvPicPr>
                  <pic:blipFill>
                    <a:blip r:embed="rId26"/>
                    <a:srcRect b="0" l="0" r="0" t="0"/>
                    <a:stretch>
                      <a:fillRect/>
                    </a:stretch>
                  </pic:blipFill>
                  <pic:spPr>
                    <a:xfrm>
                      <a:off x="0" y="0"/>
                      <a:ext cx="1780858" cy="2036619"/>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numPr>
          <w:ilvl w:val="0"/>
          <w:numId w:val="1"/>
        </w:numPr>
        <w:ind w:left="720" w:hanging="360"/>
        <w:jc w:val="center"/>
        <w:rPr>
          <w:u w:val="none"/>
        </w:rPr>
      </w:pPr>
      <w:r w:rsidDel="00000000" w:rsidR="00000000" w:rsidRPr="00000000">
        <w:rPr>
          <w:rtl w:val="0"/>
        </w:rPr>
        <w:t xml:space="preserve">Изображение на дълбочина  с размазване от движение</w:t>
      </w:r>
    </w:p>
    <w:p w:rsidR="00000000" w:rsidDel="00000000" w:rsidP="00000000" w:rsidRDefault="00000000" w:rsidRPr="00000000" w14:paraId="00000054">
      <w:pPr>
        <w:ind w:left="360" w:firstLine="0"/>
        <w:jc w:val="both"/>
        <w:rPr/>
      </w:pPr>
      <w:r w:rsidDel="00000000" w:rsidR="00000000" w:rsidRPr="00000000">
        <w:rPr/>
        <w:drawing>
          <wp:inline distB="114300" distT="114300" distL="114300" distR="114300">
            <wp:extent cx="1762443" cy="1968061"/>
            <wp:effectExtent b="0" l="0" r="0" t="0"/>
            <wp:docPr id="51" name="image45.png"/>
            <a:graphic>
              <a:graphicData uri="http://schemas.openxmlformats.org/drawingml/2006/picture">
                <pic:pic>
                  <pic:nvPicPr>
                    <pic:cNvPr id="0" name="image45.png"/>
                    <pic:cNvPicPr preferRelativeResize="0"/>
                  </pic:nvPicPr>
                  <pic:blipFill>
                    <a:blip r:embed="rId27"/>
                    <a:srcRect b="0" l="0" r="0" t="0"/>
                    <a:stretch>
                      <a:fillRect/>
                    </a:stretch>
                  </pic:blipFill>
                  <pic:spPr>
                    <a:xfrm>
                      <a:off x="0" y="0"/>
                      <a:ext cx="1762443" cy="1968061"/>
                    </a:xfrm>
                    <a:prstGeom prst="rect"/>
                    <a:ln/>
                  </pic:spPr>
                </pic:pic>
              </a:graphicData>
            </a:graphic>
          </wp:inline>
        </w:drawing>
      </w:r>
      <w:r w:rsidDel="00000000" w:rsidR="00000000" w:rsidRPr="00000000">
        <w:rPr/>
        <w:drawing>
          <wp:inline distB="114300" distT="114300" distL="114300" distR="114300">
            <wp:extent cx="1749039" cy="1972527"/>
            <wp:effectExtent b="0" l="0" r="0" t="0"/>
            <wp:docPr id="25" name="image21.png"/>
            <a:graphic>
              <a:graphicData uri="http://schemas.openxmlformats.org/drawingml/2006/picture">
                <pic:pic>
                  <pic:nvPicPr>
                    <pic:cNvPr id="0" name="image21.png"/>
                    <pic:cNvPicPr preferRelativeResize="0"/>
                  </pic:nvPicPr>
                  <pic:blipFill>
                    <a:blip r:embed="rId28"/>
                    <a:srcRect b="0" l="0" r="0" t="0"/>
                    <a:stretch>
                      <a:fillRect/>
                    </a:stretch>
                  </pic:blipFill>
                  <pic:spPr>
                    <a:xfrm>
                      <a:off x="0" y="0"/>
                      <a:ext cx="1749039" cy="1972527"/>
                    </a:xfrm>
                    <a:prstGeom prst="rect"/>
                    <a:ln/>
                  </pic:spPr>
                </pic:pic>
              </a:graphicData>
            </a:graphic>
          </wp:inline>
        </w:drawing>
      </w:r>
      <w:r w:rsidDel="00000000" w:rsidR="00000000" w:rsidRPr="00000000">
        <w:rPr/>
        <w:drawing>
          <wp:inline distB="114300" distT="114300" distL="114300" distR="114300">
            <wp:extent cx="1762442" cy="1986399"/>
            <wp:effectExtent b="0" l="0" r="0" t="0"/>
            <wp:docPr id="8" name="image5.png"/>
            <a:graphic>
              <a:graphicData uri="http://schemas.openxmlformats.org/drawingml/2006/picture">
                <pic:pic>
                  <pic:nvPicPr>
                    <pic:cNvPr id="0" name="image5.png"/>
                    <pic:cNvPicPr preferRelativeResize="0"/>
                  </pic:nvPicPr>
                  <pic:blipFill>
                    <a:blip r:embed="rId29"/>
                    <a:srcRect b="0" l="0" r="0" t="0"/>
                    <a:stretch>
                      <a:fillRect/>
                    </a:stretch>
                  </pic:blipFill>
                  <pic:spPr>
                    <a:xfrm>
                      <a:off x="0" y="0"/>
                      <a:ext cx="1762442" cy="1986399"/>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ind w:left="360" w:firstLine="0"/>
        <w:jc w:val="both"/>
        <w:rPr/>
      </w:pPr>
      <w:r w:rsidDel="00000000" w:rsidR="00000000" w:rsidRPr="00000000">
        <w:rPr>
          <w:rtl w:val="0"/>
        </w:rPr>
        <w:t xml:space="preserve">(b)Изображение с интензивност с открити региони на размазване от движение(обозначено с бял цвят).</w:t>
      </w:r>
    </w:p>
    <w:p w:rsidR="00000000" w:rsidDel="00000000" w:rsidP="00000000" w:rsidRDefault="00000000" w:rsidRPr="00000000" w14:paraId="00000056">
      <w:pPr>
        <w:spacing w:after="200" w:line="240" w:lineRule="auto"/>
        <w:ind w:left="360" w:firstLine="0"/>
        <w:jc w:val="both"/>
        <w:rPr/>
      </w:pPr>
      <w:r w:rsidDel="00000000" w:rsidR="00000000" w:rsidRPr="00000000">
        <w:rPr>
          <w:i w:val="1"/>
          <w:color w:val="44546a"/>
          <w:sz w:val="18"/>
          <w:szCs w:val="18"/>
          <w:rtl w:val="0"/>
        </w:rPr>
        <w:t xml:space="preserve">Фиг. 1.11 Дълбочина картина с открито размазване от движение, което е открито с предложения метод.</w:t>
      </w:r>
      <w:r w:rsidDel="00000000" w:rsidR="00000000" w:rsidRPr="00000000">
        <w:rPr>
          <w:rtl w:val="0"/>
        </w:rPr>
      </w:r>
    </w:p>
    <w:p w:rsidR="00000000" w:rsidDel="00000000" w:rsidP="00000000" w:rsidRDefault="00000000" w:rsidRPr="00000000" w14:paraId="00000057">
      <w:pPr>
        <w:ind w:left="360" w:firstLine="0"/>
        <w:jc w:val="both"/>
        <w:rPr/>
      </w:pPr>
      <w:r w:rsidDel="00000000" w:rsidR="00000000" w:rsidRPr="00000000">
        <w:rPr>
          <w:rtl w:val="0"/>
        </w:rPr>
        <w:t xml:space="preserve">Фиг. 1.11(a) показва примерни изображения на дълбочината с артефакти на размазване от движение поради различни причини съответно като твърдо тяло, множество движения на тяло и деформация на тяло. Размазването от движение не се появява само около краищата(на обекта), вътрешно в обекта, всяка разлика, която бъде наблюдавана, може да причини размазване. Фиг. 1.11(b) показва региони с размазване, което е показано с бял цвят на съответните изображение с интензивност по метода предложен в [73]. Това е много праволинеен метод, но е ефективен и бърз, който е подходящ за хардуерно имплементиране без допълнителна необходимост памет и процесорно време.</w:t>
      </w:r>
    </w:p>
    <w:p w:rsidR="00000000" w:rsidDel="00000000" w:rsidP="00000000" w:rsidRDefault="00000000" w:rsidRPr="00000000" w14:paraId="00000058">
      <w:pPr>
        <w:numPr>
          <w:ilvl w:val="1"/>
          <w:numId w:val="3"/>
        </w:numPr>
        <w:spacing w:after="0" w:lineRule="auto"/>
        <w:ind w:left="360"/>
        <w:jc w:val="both"/>
        <w:rPr/>
      </w:pPr>
      <w:r w:rsidDel="00000000" w:rsidR="00000000" w:rsidRPr="00000000">
        <w:rPr>
          <w:b w:val="1"/>
          <w:rtl w:val="0"/>
        </w:rPr>
        <w:t xml:space="preserve">Оценка на данните от ToF и Структурирана светлина(Structured-Light)</w:t>
      </w:r>
    </w:p>
    <w:p w:rsidR="00000000" w:rsidDel="00000000" w:rsidP="00000000" w:rsidRDefault="00000000" w:rsidRPr="00000000" w14:paraId="00000059">
      <w:pPr>
        <w:spacing w:after="0" w:lineRule="auto"/>
        <w:ind w:left="360" w:firstLine="0"/>
        <w:jc w:val="both"/>
        <w:rPr/>
      </w:pPr>
      <w:r w:rsidDel="00000000" w:rsidR="00000000" w:rsidRPr="00000000">
        <w:rPr>
          <w:rtl w:val="0"/>
        </w:rPr>
        <w:t xml:space="preserve">Подобрението на данните от ToF и структурираната сетлина(т.е. Kinect) е важна тема, което се дължи на физическите ограничения на тези устройства(както е описано т.1.3). Характеризирането(</w:t>
      </w:r>
      <w:r w:rsidDel="00000000" w:rsidR="00000000" w:rsidRPr="00000000">
        <w:rPr>
          <w:i w:val="1"/>
          <w:rtl w:val="0"/>
        </w:rPr>
        <w:t xml:space="preserve">намирането</w:t>
      </w:r>
      <w:r w:rsidDel="00000000" w:rsidR="00000000" w:rsidRPr="00000000">
        <w:rPr>
          <w:rtl w:val="0"/>
        </w:rPr>
        <w:t xml:space="preserve">) на шум в дълбочината, който е свързан с определена архитектура, е основен проблем. Може да се адресира(намери шума) чрез използването на двустранни(</w:t>
      </w:r>
      <w:r w:rsidDel="00000000" w:rsidR="00000000" w:rsidRPr="00000000">
        <w:rPr>
          <w:b w:val="1"/>
          <w:rtl w:val="0"/>
        </w:rPr>
        <w:t xml:space="preserve">bilateral</w:t>
      </w:r>
      <w:r w:rsidDel="00000000" w:rsidR="00000000" w:rsidRPr="00000000">
        <w:rPr>
          <w:rtl w:val="0"/>
        </w:rPr>
        <w:t xml:space="preserve">[118]) ,нелокални(</w:t>
      </w:r>
      <w:r w:rsidDel="00000000" w:rsidR="00000000" w:rsidRPr="00000000">
        <w:rPr>
          <w:b w:val="1"/>
          <w:rtl w:val="0"/>
        </w:rPr>
        <w:t xml:space="preserve">non-local</w:t>
      </w:r>
      <w:r w:rsidDel="00000000" w:rsidR="00000000" w:rsidRPr="00000000">
        <w:rPr>
          <w:rtl w:val="0"/>
        </w:rPr>
        <w:t xml:space="preserve">) филтри или </w:t>
      </w:r>
      <w:r w:rsidDel="00000000" w:rsidR="00000000" w:rsidRPr="00000000">
        <w:rPr>
          <w:b w:val="1"/>
          <w:rtl w:val="0"/>
        </w:rPr>
        <w:t xml:space="preserve">wavelet-space</w:t>
      </w:r>
      <w:r w:rsidDel="00000000" w:rsidR="00000000" w:rsidRPr="00000000">
        <w:rPr>
          <w:rtl w:val="0"/>
        </w:rPr>
        <w:t xml:space="preserve">[34] като се използват предварителните знания за пространствено разпределение на шума. Временно филтриране(</w:t>
      </w:r>
      <w:r w:rsidDel="00000000" w:rsidR="00000000" w:rsidRPr="00000000">
        <w:rPr>
          <w:b w:val="1"/>
          <w:rtl w:val="0"/>
        </w:rPr>
        <w:t xml:space="preserve">temporal filtering</w:t>
      </w:r>
      <w:r w:rsidDel="00000000" w:rsidR="00000000" w:rsidRPr="00000000">
        <w:rPr>
          <w:rtl w:val="0"/>
        </w:rPr>
        <w:t xml:space="preserve">[81]) и базирани на видео(</w:t>
      </w:r>
      <w:r w:rsidDel="00000000" w:rsidR="00000000" w:rsidRPr="00000000">
        <w:rPr>
          <w:b w:val="1"/>
          <w:rtl w:val="0"/>
        </w:rPr>
        <w:t xml:space="preserve">video-based</w:t>
      </w:r>
      <w:r w:rsidDel="00000000" w:rsidR="00000000" w:rsidRPr="00000000">
        <w:rPr>
          <w:rtl w:val="0"/>
        </w:rPr>
        <w:t xml:space="preserve">[28]) методи също са използвани.</w:t>
      </w:r>
    </w:p>
    <w:p w:rsidR="00000000" w:rsidDel="00000000" w:rsidP="00000000" w:rsidRDefault="00000000" w:rsidRPr="00000000" w14:paraId="0000005A">
      <w:pPr>
        <w:spacing w:after="0" w:lineRule="auto"/>
        <w:ind w:left="360" w:firstLine="0"/>
        <w:jc w:val="both"/>
        <w:rPr/>
      </w:pPr>
      <w:r w:rsidDel="00000000" w:rsidR="00000000" w:rsidRPr="00000000">
        <w:rPr>
          <w:rtl w:val="0"/>
        </w:rPr>
        <w:t xml:space="preserve">Повишаване на резолюцията</w:t>
      </w:r>
      <w:sdt>
        <w:sdtPr>
          <w:tag w:val="goog_rdk_7"/>
        </w:sdtPr>
        <w:sdtContent>
          <w:commentRangeStart w:id="7"/>
        </w:sdtContent>
      </w:sdt>
      <w:r w:rsidDel="00000000" w:rsidR="00000000" w:rsidRPr="00000000">
        <w:rPr>
          <w:rtl w:val="0"/>
        </w:rPr>
        <w:t xml:space="preserve">(</w:t>
      </w:r>
      <w:r w:rsidDel="00000000" w:rsidR="00000000" w:rsidRPr="00000000">
        <w:rPr>
          <w:b w:val="1"/>
          <w:rtl w:val="0"/>
        </w:rPr>
        <w:t xml:space="preserve">Upsampling</w:t>
      </w:r>
      <w:r w:rsidDel="00000000" w:rsidR="00000000" w:rsidRPr="00000000">
        <w:rPr>
          <w:rtl w:val="0"/>
        </w:rPr>
        <w:t xml:space="preserve">)</w:t>
      </w:r>
      <w:commentRangeEnd w:id="7"/>
      <w:r w:rsidDel="00000000" w:rsidR="00000000" w:rsidRPr="00000000">
        <w:commentReference w:id="7"/>
      </w:r>
      <w:r w:rsidDel="00000000" w:rsidR="00000000" w:rsidRPr="00000000">
        <w:rPr>
          <w:rtl w:val="0"/>
        </w:rPr>
        <w:t xml:space="preserve"> на изображенията с ниска резолюция също е проблем. Един подход е използването на цветни изображения със супер резолюция директно върху ToF изображението. Премахването на шума и повишаване на резолюцията дори могат да се адресират заедно в комбинация монокулярно(monocular) или бинокулярно(binocular) цветно изображение.</w:t>
      </w:r>
    </w:p>
    <w:p w:rsidR="00000000" w:rsidDel="00000000" w:rsidP="00000000" w:rsidRDefault="00000000" w:rsidRPr="00000000" w14:paraId="0000005B">
      <w:pPr>
        <w:spacing w:after="0" w:lineRule="auto"/>
        <w:ind w:left="360" w:firstLine="0"/>
        <w:jc w:val="both"/>
        <w:rPr/>
      </w:pPr>
      <w:r w:rsidDel="00000000" w:rsidR="00000000" w:rsidRPr="00000000">
        <w:rPr>
          <w:rtl w:val="0"/>
        </w:rPr>
        <w:t xml:space="preserve">Важно да се вземат предвид артефактите с движение и multipath проблемите, които са характерни за ToF сензорите. Свързаният проблем с правилното измерване на дълбочина се адресира с помощта на </w:t>
      </w:r>
      <w:r w:rsidDel="00000000" w:rsidR="00000000" w:rsidRPr="00000000">
        <w:rPr>
          <w:b w:val="1"/>
          <w:rtl w:val="0"/>
        </w:rPr>
        <w:t xml:space="preserve">Random-forest method</w:t>
      </w:r>
      <w:r w:rsidDel="00000000" w:rsidR="00000000" w:rsidRPr="00000000">
        <w:rPr>
          <w:rtl w:val="0"/>
        </w:rPr>
        <w:t xml:space="preserve">. Други проблеми с ToF сензорите вътрешното и външното калибриране, както и неяснотата на обхвата. В случая на Kinect е предложена единна рамка за извличане на данни и 3D реконструкция.</w:t>
      </w:r>
    </w:p>
    <w:p w:rsidR="00000000" w:rsidDel="00000000" w:rsidP="00000000" w:rsidRDefault="00000000" w:rsidRPr="00000000" w14:paraId="0000005C">
      <w:pPr>
        <w:spacing w:after="0" w:lineRule="auto"/>
        <w:ind w:left="360" w:firstLine="0"/>
        <w:jc w:val="both"/>
        <w:rPr/>
      </w:pPr>
      <w:r w:rsidDel="00000000" w:rsidR="00000000" w:rsidRPr="00000000">
        <w:rPr>
          <w:rtl w:val="0"/>
        </w:rPr>
        <w:t xml:space="preserve">Въпреки нарастващия интерес към активните сензори за дълбочина, има много неразрешени проблеми по отношение на данните, получени от тези устройства, както е описано по-горе. Освен това, липса на каквито и да било стандартни набори данни, с основн истина, затруднява количественото сравнение между различни алгоритми.</w:t>
      </w:r>
    </w:p>
    <w:p w:rsidR="00000000" w:rsidDel="00000000" w:rsidP="00000000" w:rsidRDefault="00000000" w:rsidRPr="00000000" w14:paraId="0000005D">
      <w:pPr>
        <w:spacing w:after="0" w:lineRule="auto"/>
        <w:ind w:left="360" w:firstLine="0"/>
        <w:jc w:val="both"/>
        <w:rPr/>
      </w:pPr>
      <w:r w:rsidDel="00000000" w:rsidR="00000000" w:rsidRPr="00000000">
        <w:rPr>
          <w:rtl w:val="0"/>
        </w:rPr>
        <w:t xml:space="preserve">The Middlebury stereo, multiview и Stanford 3D scan сетове от данни са били използвани за изчисляване на премахнатия шум от изображението на дълбочината(denoising), подобряване на образите(upsampling) и 3D методите за реконструкция. Тези набори от данни обаче не предоставят изображения на дълбочина взети от ToF или сензор за структурирана светлина и се състоят от контролирани от светлина дифузни материални обекти. Докато предишните методи за подобряване на точността на дълбочината демонстрират своите експериментални резултати върху своите собствени набори от данни, нашето разбиране за производителността и ограниченията на различните алгоритми ще останат частично без никаква количествена оценка спрямо стандартния набор от данни. Тази ситуация пречи на по-широкото възприемане и развитие на системите със сензори за дълбочина. </w:t>
      </w:r>
    </w:p>
    <w:p w:rsidR="00000000" w:rsidDel="00000000" w:rsidP="00000000" w:rsidRDefault="00000000" w:rsidRPr="00000000" w14:paraId="0000005E">
      <w:pPr>
        <w:spacing w:after="0" w:lineRule="auto"/>
        <w:ind w:left="360" w:firstLine="0"/>
        <w:jc w:val="both"/>
        <w:rPr/>
      </w:pPr>
      <w:r w:rsidDel="00000000" w:rsidR="00000000" w:rsidRPr="00000000">
        <w:rPr>
          <w:rtl w:val="0"/>
        </w:rPr>
        <w:t xml:space="preserve">В тази глава, се предлага framework за изчисляване на производителността като за ToF, така и за изображения на дълбочина от структурирана светлина, въз основа на внимателно подбрани изображения на дълбочина и техните реални изображения(т.е. без шум). Първо се построява стандартен сет от данни за дълбочината; калибрираните изображения на дълбочината събрани от ToF камерата и системата от структурирана светлина. Истинските дълбочини(без шум) е събрана с комерсиален 3D скенер. Данните обхващат широк набор от обекти, организирани според геометричната сложност(от гладки към груби), също и по радиометрична сложност(дифузни, огледални, прозрачни и разсейващи под повърхността). Анализират се източниците на систематични и несистематични грешки, включително чувствеността и точността по отношение на свойствата на материала. Също се сравняват характеристиките и производителността на два различни начина за сканиране на дълбочината, въз основа на обширни методи и експерименти. Накрая, за да се определи полезността на набора от данни, той се използва за оценка на прости алгоритми за обезшумяване, супер-резолюция и рисуване.</w:t>
      </w:r>
    </w:p>
    <w:p w:rsidR="00000000" w:rsidDel="00000000" w:rsidP="00000000" w:rsidRDefault="00000000" w:rsidRPr="00000000" w14:paraId="0000005F">
      <w:pPr>
        <w:spacing w:after="0" w:lineRule="auto"/>
        <w:ind w:left="360" w:firstLine="0"/>
        <w:jc w:val="both"/>
        <w:rPr>
          <w:b w:val="1"/>
        </w:rPr>
      </w:pPr>
      <w:r w:rsidDel="00000000" w:rsidR="00000000" w:rsidRPr="00000000">
        <w:rPr>
          <w:b w:val="1"/>
          <w:rtl w:val="0"/>
        </w:rPr>
        <w:t xml:space="preserve">1.4.1</w:t>
      </w:r>
      <w:r w:rsidDel="00000000" w:rsidR="00000000" w:rsidRPr="00000000">
        <w:rPr>
          <w:rtl w:val="0"/>
        </w:rPr>
        <w:t xml:space="preserve"> </w:t>
      </w:r>
      <w:r w:rsidDel="00000000" w:rsidR="00000000" w:rsidRPr="00000000">
        <w:rPr>
          <w:b w:val="1"/>
          <w:rtl w:val="0"/>
        </w:rPr>
        <w:t xml:space="preserve">Сензори на дълбочина</w:t>
      </w:r>
    </w:p>
    <w:p w:rsidR="00000000" w:rsidDel="00000000" w:rsidP="00000000" w:rsidRDefault="00000000" w:rsidRPr="00000000" w14:paraId="00000060">
      <w:pPr>
        <w:spacing w:after="0" w:lineRule="auto"/>
        <w:ind w:left="360" w:firstLine="0"/>
        <w:jc w:val="both"/>
        <w:rPr/>
      </w:pPr>
      <w:r w:rsidDel="00000000" w:rsidR="00000000" w:rsidRPr="00000000">
        <w:rPr>
          <w:rtl w:val="0"/>
        </w:rPr>
        <w:t xml:space="preserve">Както е обяснено в глава 1.2  - ToF сензора излъчва IR вълни към целевия обект и изчислява закъснението във фазата на отразените инфрачервени вълни за всеки отделен пиксел, за да определи пропътуваното разстояние. Според цвета, способностите за отразяване и геометричната структура на обекта, отразената IR светлина показва амплитудни и фазови вариации, които причиняват грешки. Допълнително количеството излъчвани вълни зависи от енергийната консумация на устройството и следователно отразения сигнал страда от ниско отношение сигнал-шум(</w:t>
      </w:r>
      <w:r w:rsidDel="00000000" w:rsidR="00000000" w:rsidRPr="00000000">
        <w:rPr>
          <w:b w:val="1"/>
          <w:rtl w:val="0"/>
        </w:rPr>
        <w:t xml:space="preserve">signal-to-noise ratio(SNR)</w:t>
      </w:r>
      <w:r w:rsidDel="00000000" w:rsidR="00000000" w:rsidRPr="00000000">
        <w:rPr>
          <w:rtl w:val="0"/>
        </w:rPr>
        <w:t xml:space="preserve">). За повишаване на SNR, ToF свързва множество пиксели за изчисляването на отделните дълбочини, което намалява ефекта от размера на изображението. Сензорите на дълбочина със структурирана светлина прожектират IR шаблон върху целевия обект, който осигурява уникален кон да осветяване на всяка точка от повърхността, наблюдаван от калибрирания IR сензор на изображение. След като веднъж е установена връзката между IR проектор и IR сензор чрез методи на серео съвпадение(</w:t>
      </w:r>
      <w:r w:rsidDel="00000000" w:rsidR="00000000" w:rsidRPr="00000000">
        <w:rPr>
          <w:b w:val="1"/>
          <w:rtl w:val="0"/>
        </w:rPr>
        <w:t xml:space="preserve">stereo matching methods</w:t>
      </w:r>
      <w:r w:rsidDel="00000000" w:rsidR="00000000" w:rsidRPr="00000000">
        <w:rPr>
          <w:rtl w:val="0"/>
        </w:rPr>
        <w:t xml:space="preserve">), 3D позицията на всяка точка може да се изчисли чрез триангулация.</w:t>
      </w:r>
    </w:p>
    <w:p w:rsidR="00000000" w:rsidDel="00000000" w:rsidP="00000000" w:rsidRDefault="00000000" w:rsidRPr="00000000" w14:paraId="00000061">
      <w:pPr>
        <w:spacing w:after="0" w:lineRule="auto"/>
        <w:ind w:left="360" w:firstLine="0"/>
        <w:jc w:val="both"/>
        <w:rPr/>
      </w:pPr>
      <w:r w:rsidDel="00000000" w:rsidR="00000000" w:rsidRPr="00000000">
        <w:rPr>
          <w:rtl w:val="0"/>
        </w:rPr>
        <w:t xml:space="preserve">И в двата начина за сканиране, отразената инфрачервена светлина не е надежден сигнал за всички материали на повърхности. Например огледалните материали предизвикват отражения, докато прозрачните материали предизвикват пречупване на светлината. Външната светлина също пречи на IR сензорен механизъм, защото много отражения не могат да се обработят от нито един от типовете сензори.</w:t>
      </w:r>
    </w:p>
    <w:p w:rsidR="00000000" w:rsidDel="00000000" w:rsidP="00000000" w:rsidRDefault="00000000" w:rsidRPr="00000000" w14:paraId="00000062">
      <w:pPr>
        <w:spacing w:after="0" w:lineRule="auto"/>
        <w:ind w:left="360" w:firstLine="0"/>
        <w:jc w:val="both"/>
        <w:rPr>
          <w:b w:val="1"/>
        </w:rPr>
      </w:pPr>
      <w:r w:rsidDel="00000000" w:rsidR="00000000" w:rsidRPr="00000000">
        <w:rPr>
          <w:b w:val="1"/>
          <w:rtl w:val="0"/>
        </w:rPr>
        <w:t xml:space="preserve">1.4.2</w:t>
      </w:r>
      <w:r w:rsidDel="00000000" w:rsidR="00000000" w:rsidRPr="00000000">
        <w:rPr>
          <w:rtl w:val="0"/>
        </w:rPr>
        <w:t xml:space="preserve"> </w:t>
      </w:r>
      <w:r w:rsidDel="00000000" w:rsidR="00000000" w:rsidRPr="00000000">
        <w:rPr>
          <w:b w:val="1"/>
          <w:rtl w:val="0"/>
        </w:rPr>
        <w:t xml:space="preserve">Стандартни набори от данни за дълбочини</w:t>
      </w:r>
    </w:p>
    <w:p w:rsidR="00000000" w:rsidDel="00000000" w:rsidP="00000000" w:rsidRDefault="00000000" w:rsidRPr="00000000" w14:paraId="00000063">
      <w:pPr>
        <w:spacing w:after="0" w:lineRule="auto"/>
        <w:ind w:left="360" w:firstLine="0"/>
        <w:jc w:val="both"/>
        <w:rPr/>
      </w:pPr>
      <w:r w:rsidDel="00000000" w:rsidR="00000000" w:rsidRPr="00000000">
        <w:rPr>
          <w:rtl w:val="0"/>
        </w:rPr>
        <w:t xml:space="preserve">На пазара са достъпни редица комерсиални ToF камери като PMD, PrimeSense, Fotonic, ZCam, SwissRanger, 3D MLI и други. Kinect е първия широко успешен търговски продукт, който възприема принципа на IR структурирана светлина. Сред многото възможности, ще бъдат разгледани две камери на дълбочина: ToF тип SR4000 от MESA Imaging и структурирана светлина тип Microsoft Kinect. Избират се тези две камери да представят съответния сензор, защото те са популярни сред изследователската общност, достъпни на пазара и надеждни откъм производителност.</w:t>
      </w:r>
    </w:p>
    <w:p w:rsidR="00000000" w:rsidDel="00000000" w:rsidP="00000000" w:rsidRDefault="00000000" w:rsidRPr="00000000" w14:paraId="00000064">
      <w:pPr>
        <w:spacing w:after="0" w:lineRule="auto"/>
        <w:ind w:left="360" w:firstLine="0"/>
        <w:jc w:val="both"/>
        <w:rPr>
          <w:b w:val="1"/>
        </w:rPr>
      </w:pPr>
      <w:r w:rsidDel="00000000" w:rsidR="00000000" w:rsidRPr="00000000">
        <w:rPr>
          <w:b w:val="1"/>
          <w:rtl w:val="0"/>
        </w:rPr>
        <w:t xml:space="preserve">Хетерогенен сет на камера</w:t>
      </w:r>
    </w:p>
    <w:p w:rsidR="00000000" w:rsidDel="00000000" w:rsidP="00000000" w:rsidRDefault="00000000" w:rsidRPr="00000000" w14:paraId="00000065">
      <w:pPr>
        <w:spacing w:after="0" w:lineRule="auto"/>
        <w:ind w:left="360" w:firstLine="0"/>
        <w:jc w:val="both"/>
        <w:rPr/>
      </w:pPr>
      <w:r w:rsidDel="00000000" w:rsidR="00000000" w:rsidRPr="00000000">
        <w:rPr>
          <w:rtl w:val="0"/>
        </w:rPr>
        <w:t xml:space="preserve">Картите на дълбочината се събират от различни обекти чрез Kinect и SR4000. За извличане на реално изображение на дълбочината, се използва комерсиален 3D скенер. Както е показано на фиг.1.12, камерата се поставя на приблизително 1.2метра от обекта. Стената зад обекта е на около 1.5метра от камерата. Спецификацията на всяко от устройствата е както следва.</w:t>
      </w:r>
    </w:p>
    <w:p w:rsidR="00000000" w:rsidDel="00000000" w:rsidP="00000000" w:rsidRDefault="00000000" w:rsidRPr="00000000" w14:paraId="00000066">
      <w:pPr>
        <w:spacing w:after="0" w:lineRule="auto"/>
        <w:ind w:left="360" w:firstLine="0"/>
        <w:jc w:val="both"/>
        <w:rPr/>
      </w:pPr>
      <w:r w:rsidDel="00000000" w:rsidR="00000000" w:rsidRPr="00000000">
        <w:rPr/>
        <w:drawing>
          <wp:inline distB="114300" distT="114300" distL="114300" distR="114300">
            <wp:extent cx="3477736" cy="2562542"/>
            <wp:effectExtent b="0" l="0" r="0" t="0"/>
            <wp:docPr id="79" name="image73.png"/>
            <a:graphic>
              <a:graphicData uri="http://schemas.openxmlformats.org/drawingml/2006/picture">
                <pic:pic>
                  <pic:nvPicPr>
                    <pic:cNvPr id="0" name="image73.png"/>
                    <pic:cNvPicPr preferRelativeResize="0"/>
                  </pic:nvPicPr>
                  <pic:blipFill>
                    <a:blip r:embed="rId30"/>
                    <a:srcRect b="0" l="0" r="0" t="0"/>
                    <a:stretch>
                      <a:fillRect/>
                    </a:stretch>
                  </pic:blipFill>
                  <pic:spPr>
                    <a:xfrm>
                      <a:off x="0" y="0"/>
                      <a:ext cx="3477736" cy="2562542"/>
                    </a:xfrm>
                    <a:prstGeom prst="rect"/>
                    <a:ln/>
                  </pic:spPr>
                </pic:pic>
              </a:graphicData>
            </a:graphic>
          </wp:inline>
        </w:drawing>
      </w:r>
      <w:r w:rsidDel="00000000" w:rsidR="00000000" w:rsidRPr="00000000">
        <w:rPr/>
        <w:drawing>
          <wp:inline distB="114300" distT="114300" distL="114300" distR="114300">
            <wp:extent cx="1888763" cy="2552383"/>
            <wp:effectExtent b="0" l="0" r="0" t="0"/>
            <wp:docPr id="22" name="image12.png"/>
            <a:graphic>
              <a:graphicData uri="http://schemas.openxmlformats.org/drawingml/2006/picture">
                <pic:pic>
                  <pic:nvPicPr>
                    <pic:cNvPr id="0" name="image12.png"/>
                    <pic:cNvPicPr preferRelativeResize="0"/>
                  </pic:nvPicPr>
                  <pic:blipFill>
                    <a:blip r:embed="rId31"/>
                    <a:srcRect b="0" l="0" r="0" t="0"/>
                    <a:stretch>
                      <a:fillRect/>
                    </a:stretch>
                  </pic:blipFill>
                  <pic:spPr>
                    <a:xfrm>
                      <a:off x="0" y="0"/>
                      <a:ext cx="1888763" cy="2552383"/>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spacing w:after="200" w:line="240" w:lineRule="auto"/>
        <w:ind w:left="360" w:firstLine="0"/>
        <w:jc w:val="both"/>
        <w:rPr/>
      </w:pPr>
      <w:r w:rsidDel="00000000" w:rsidR="00000000" w:rsidRPr="00000000">
        <w:rPr>
          <w:i w:val="1"/>
          <w:color w:val="44546a"/>
          <w:sz w:val="18"/>
          <w:szCs w:val="18"/>
          <w:rtl w:val="0"/>
        </w:rPr>
        <w:t xml:space="preserve">Фиг. 1.12 Хетерогенно подреждане(setup) на камера за сканиране на дълбочина</w:t>
      </w:r>
      <w:r w:rsidDel="00000000" w:rsidR="00000000" w:rsidRPr="00000000">
        <w:rPr>
          <w:rtl w:val="0"/>
        </w:rPr>
      </w:r>
    </w:p>
    <w:p w:rsidR="00000000" w:rsidDel="00000000" w:rsidP="00000000" w:rsidRDefault="00000000" w:rsidRPr="00000000" w14:paraId="00000068">
      <w:pPr>
        <w:spacing w:after="0" w:lineRule="auto"/>
        <w:ind w:left="360" w:firstLine="0"/>
        <w:jc w:val="both"/>
        <w:rPr/>
      </w:pPr>
      <w:r w:rsidDel="00000000" w:rsidR="00000000" w:rsidRPr="00000000">
        <w:rPr>
          <w:b w:val="1"/>
          <w:rtl w:val="0"/>
        </w:rPr>
        <w:t xml:space="preserve">Mesa SR400</w:t>
      </w:r>
      <w:r w:rsidDel="00000000" w:rsidR="00000000" w:rsidRPr="00000000">
        <w:rPr>
          <w:rtl w:val="0"/>
        </w:rPr>
        <w:t xml:space="preserve">. Това е сензор за дълбочина тип ToF, които генерира карта на дълбочината и изображение на амплитудата с резолюция 176x144 с 16 битова точност на плаващата запетая. Изображението на амплитудата съдържа отразената IR светлина съответстваща на картата на дълбочината. Допълнително към картата на дълбочината, се предлага {x,y,z} координати, които отговарят на всеки пиксел в картата на дълбочината. Оперативният диапазон на SR4000 e 0.8 м до 10 м в зависимост от честотата на модулация. Полето на видимост(</w:t>
      </w:r>
      <w:r w:rsidDel="00000000" w:rsidR="00000000" w:rsidRPr="00000000">
        <w:rPr>
          <w:b w:val="1"/>
          <w:rtl w:val="0"/>
        </w:rPr>
        <w:t xml:space="preserve">field of view(FOV)</w:t>
      </w:r>
      <w:r w:rsidDel="00000000" w:rsidR="00000000" w:rsidRPr="00000000">
        <w:rPr>
          <w:rtl w:val="0"/>
        </w:rPr>
        <w:t xml:space="preserve">) на това устройство е 43x34 градуса.</w:t>
      </w:r>
    </w:p>
    <w:p w:rsidR="00000000" w:rsidDel="00000000" w:rsidP="00000000" w:rsidRDefault="00000000" w:rsidRPr="00000000" w14:paraId="00000069">
      <w:pPr>
        <w:spacing w:after="0" w:lineRule="auto"/>
        <w:ind w:left="360" w:firstLine="0"/>
        <w:jc w:val="both"/>
        <w:rPr/>
      </w:pPr>
      <w:r w:rsidDel="00000000" w:rsidR="00000000" w:rsidRPr="00000000">
        <w:rPr>
          <w:b w:val="1"/>
          <w:rtl w:val="0"/>
        </w:rPr>
        <w:t xml:space="preserve">Kinect</w:t>
      </w:r>
      <w:r w:rsidDel="00000000" w:rsidR="00000000" w:rsidRPr="00000000">
        <w:rPr>
          <w:rtl w:val="0"/>
        </w:rPr>
        <w:t xml:space="preserve">. Това е сензор тип структурирана светлина, състоящ се от IR излъчвател, IR сензор и цветен сензор, който предоставя IR изображение на амплитудата, карта на дълбочините и цветно изображение с резолюция 640x480(максималната резолюция за амплитудни и дълбочинни изображения) или 1600x1200(максималната резолюция RGB изображение). Оперативния диапазон е между 0.8 м и 3.5 м, пространствената резолюция е 3 мм на 2 м разстояние и резолюцията на дълбочината е 10 мм на 2 м разстояние. FOV е 57x43 градуса.</w:t>
      </w:r>
    </w:p>
    <w:p w:rsidR="00000000" w:rsidDel="00000000" w:rsidP="00000000" w:rsidRDefault="00000000" w:rsidRPr="00000000" w14:paraId="0000006A">
      <w:pPr>
        <w:spacing w:after="0" w:lineRule="auto"/>
        <w:ind w:left="360" w:firstLine="0"/>
        <w:jc w:val="both"/>
        <w:rPr/>
      </w:pPr>
      <w:r w:rsidDel="00000000" w:rsidR="00000000" w:rsidRPr="00000000">
        <w:rPr>
          <w:b w:val="1"/>
          <w:rtl w:val="0"/>
        </w:rPr>
        <w:t xml:space="preserve">FlexScan3D</w:t>
      </w:r>
      <w:r w:rsidDel="00000000" w:rsidR="00000000" w:rsidRPr="00000000">
        <w:rPr>
          <w:rtl w:val="0"/>
        </w:rPr>
        <w:t xml:space="preserve">. Използва се 3D скенер със структурирана светлина за вземането на реалната дълбочина. Той се състой от </w:t>
      </w:r>
      <w:r w:rsidDel="00000000" w:rsidR="00000000" w:rsidRPr="00000000">
        <w:rPr>
          <w:b w:val="1"/>
          <w:rtl w:val="0"/>
        </w:rPr>
        <w:t xml:space="preserve">LCD </w:t>
      </w:r>
      <w:r w:rsidDel="00000000" w:rsidR="00000000" w:rsidRPr="00000000">
        <w:rPr>
          <w:rtl w:val="0"/>
        </w:rPr>
        <w:t xml:space="preserve">проектор и две цветни камери. LCD проектора изобразява кодирания шаблон с резолюция 1024x768 и всяка камера записва осветения обект с резолюция 2560x1920.</w:t>
      </w:r>
    </w:p>
    <w:p w:rsidR="00000000" w:rsidDel="00000000" w:rsidP="00000000" w:rsidRDefault="00000000" w:rsidRPr="00000000" w14:paraId="0000006B">
      <w:pPr>
        <w:spacing w:after="0" w:lineRule="auto"/>
        <w:ind w:left="360" w:firstLine="0"/>
        <w:jc w:val="both"/>
        <w:rPr>
          <w:b w:val="1"/>
        </w:rPr>
      </w:pPr>
      <w:r w:rsidDel="00000000" w:rsidR="00000000" w:rsidRPr="00000000">
        <w:rPr>
          <w:b w:val="1"/>
          <w:rtl w:val="0"/>
        </w:rPr>
        <w:t xml:space="preserve">Процедура за заснемане на тестови изображения</w:t>
      </w:r>
    </w:p>
    <w:p w:rsidR="00000000" w:rsidDel="00000000" w:rsidP="00000000" w:rsidRDefault="00000000" w:rsidRPr="00000000" w14:paraId="0000006C">
      <w:pPr>
        <w:spacing w:after="0" w:lineRule="auto"/>
        <w:ind w:left="360" w:firstLine="0"/>
        <w:jc w:val="both"/>
        <w:rPr>
          <w:b w:val="1"/>
        </w:rPr>
      </w:pPr>
      <w:r w:rsidDel="00000000" w:rsidR="00000000" w:rsidRPr="00000000">
        <w:rPr>
          <w:b w:val="1"/>
        </w:rPr>
        <w:drawing>
          <wp:inline distB="114300" distT="114300" distL="114300" distR="114300">
            <wp:extent cx="5553075" cy="1390650"/>
            <wp:effectExtent b="0" l="0" r="0" t="0"/>
            <wp:docPr id="35" name="image33.png"/>
            <a:graphic>
              <a:graphicData uri="http://schemas.openxmlformats.org/drawingml/2006/picture">
                <pic:pic>
                  <pic:nvPicPr>
                    <pic:cNvPr id="0" name="image33.png"/>
                    <pic:cNvPicPr preferRelativeResize="0"/>
                  </pic:nvPicPr>
                  <pic:blipFill>
                    <a:blip r:embed="rId32"/>
                    <a:srcRect b="0" l="0" r="0" t="0"/>
                    <a:stretch>
                      <a:fillRect/>
                    </a:stretch>
                  </pic:blipFill>
                  <pic:spPr>
                    <a:xfrm>
                      <a:off x="0" y="0"/>
                      <a:ext cx="5553075" cy="1390650"/>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spacing w:after="0" w:lineRule="auto"/>
        <w:ind w:left="360" w:firstLine="0"/>
        <w:jc w:val="center"/>
        <w:rPr/>
      </w:pPr>
      <w:r w:rsidDel="00000000" w:rsidR="00000000" w:rsidRPr="00000000">
        <w:rPr>
          <w:rtl w:val="0"/>
        </w:rPr>
        <w:t xml:space="preserve">(a)GTD                         (b)ToFD                        (c)SLD</w:t>
      </w:r>
    </w:p>
    <w:p w:rsidR="00000000" w:rsidDel="00000000" w:rsidP="00000000" w:rsidRDefault="00000000" w:rsidRPr="00000000" w14:paraId="0000006E">
      <w:pPr>
        <w:spacing w:after="0" w:lineRule="auto"/>
        <w:ind w:left="360" w:firstLine="0"/>
        <w:jc w:val="both"/>
        <w:rPr/>
      </w:pPr>
      <w:r w:rsidDel="00000000" w:rsidR="00000000" w:rsidRPr="00000000">
        <w:rPr/>
        <w:drawing>
          <wp:inline distB="114300" distT="114300" distL="114300" distR="114300">
            <wp:extent cx="5562600" cy="1457325"/>
            <wp:effectExtent b="0" l="0" r="0" t="0"/>
            <wp:docPr id="33" name="image32.png"/>
            <a:graphic>
              <a:graphicData uri="http://schemas.openxmlformats.org/drawingml/2006/picture">
                <pic:pic>
                  <pic:nvPicPr>
                    <pic:cNvPr id="0" name="image32.png"/>
                    <pic:cNvPicPr preferRelativeResize="0"/>
                  </pic:nvPicPr>
                  <pic:blipFill>
                    <a:blip r:embed="rId33"/>
                    <a:srcRect b="0" l="0" r="0" t="0"/>
                    <a:stretch>
                      <a:fillRect/>
                    </a:stretch>
                  </pic:blipFill>
                  <pic:spPr>
                    <a:xfrm>
                      <a:off x="0" y="0"/>
                      <a:ext cx="5562600" cy="1457325"/>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spacing w:after="0" w:lineRule="auto"/>
        <w:ind w:left="360" w:firstLine="0"/>
        <w:jc w:val="center"/>
        <w:rPr/>
      </w:pPr>
      <w:r w:rsidDel="00000000" w:rsidR="00000000" w:rsidRPr="00000000">
        <w:rPr>
          <w:rtl w:val="0"/>
        </w:rPr>
        <w:t xml:space="preserve">(d)Обект                         (e)ToFI                        (f)SLC</w:t>
      </w:r>
    </w:p>
    <w:p w:rsidR="00000000" w:rsidDel="00000000" w:rsidP="00000000" w:rsidRDefault="00000000" w:rsidRPr="00000000" w14:paraId="00000070">
      <w:pPr>
        <w:spacing w:after="200" w:line="240" w:lineRule="auto"/>
        <w:ind w:left="360" w:firstLine="0"/>
        <w:jc w:val="both"/>
        <w:rPr/>
      </w:pPr>
      <w:r w:rsidDel="00000000" w:rsidR="00000000" w:rsidRPr="00000000">
        <w:rPr>
          <w:i w:val="1"/>
          <w:color w:val="44546a"/>
          <w:sz w:val="18"/>
          <w:szCs w:val="18"/>
          <w:rtl w:val="0"/>
        </w:rPr>
        <w:t xml:space="preserve">Фиг. 1.13  Примерен набор от изображения на дълбочина и реалните дълбочини.</w:t>
      </w:r>
      <w:r w:rsidDel="00000000" w:rsidR="00000000" w:rsidRPr="00000000">
        <w:rPr>
          <w:rtl w:val="0"/>
        </w:rPr>
      </w:r>
    </w:p>
    <w:p w:rsidR="00000000" w:rsidDel="00000000" w:rsidP="00000000" w:rsidRDefault="00000000" w:rsidRPr="00000000" w14:paraId="00000071">
      <w:pPr>
        <w:spacing w:after="0" w:lineRule="auto"/>
        <w:ind w:left="360" w:firstLine="0"/>
        <w:jc w:val="both"/>
        <w:rPr/>
      </w:pPr>
      <w:r w:rsidDel="00000000" w:rsidR="00000000" w:rsidRPr="00000000">
        <w:rPr>
          <w:rtl w:val="0"/>
        </w:rPr>
        <w:t xml:space="preserve">Важно свойство на набора от данни е измерването дали данните за дълбочината са подравнени с информацията реалните стойности и с останалите сензори. Всеки сензор за дълбочина трябва да бъде напълно калибриран вътрешно и външно. Ще се използва конвенционален метод за калибриране  на двата сензора и 3D скенера. Параметрите за вътрешното калибиране на ToF сензорите са известни. Като се има предвид параметрите за калибриране, може да се трансформират реалните дълбочини от картите във пространството на всеки сензор за дълбочина. За всеки обект се записват изображения на дълбочина(</w:t>
      </w:r>
      <w:r w:rsidDel="00000000" w:rsidR="00000000" w:rsidRPr="00000000">
        <w:rPr>
          <w:b w:val="1"/>
          <w:rtl w:val="0"/>
        </w:rPr>
        <w:t xml:space="preserve">depth</w:t>
      </w:r>
      <w:r w:rsidDel="00000000" w:rsidR="00000000" w:rsidRPr="00000000">
        <w:rPr>
          <w:rtl w:val="0"/>
        </w:rPr>
        <w:t xml:space="preserve">)(</w:t>
      </w:r>
      <w:r w:rsidDel="00000000" w:rsidR="00000000" w:rsidRPr="00000000">
        <w:rPr>
          <w:b w:val="1"/>
          <w:rtl w:val="0"/>
        </w:rPr>
        <w:t xml:space="preserve">TOFD</w:t>
      </w:r>
      <w:r w:rsidDel="00000000" w:rsidR="00000000" w:rsidRPr="00000000">
        <w:rPr>
          <w:rtl w:val="0"/>
        </w:rPr>
        <w:t xml:space="preserve">) и интензивност(</w:t>
      </w:r>
      <w:r w:rsidDel="00000000" w:rsidR="00000000" w:rsidRPr="00000000">
        <w:rPr>
          <w:b w:val="1"/>
          <w:rtl w:val="0"/>
        </w:rPr>
        <w:t xml:space="preserve">intensity</w:t>
      </w:r>
      <w:r w:rsidDel="00000000" w:rsidR="00000000" w:rsidRPr="00000000">
        <w:rPr>
          <w:rtl w:val="0"/>
        </w:rPr>
        <w:t xml:space="preserve">)(</w:t>
      </w:r>
      <w:r w:rsidDel="00000000" w:rsidR="00000000" w:rsidRPr="00000000">
        <w:rPr>
          <w:b w:val="1"/>
          <w:rtl w:val="0"/>
        </w:rPr>
        <w:t xml:space="preserve">ToFI</w:t>
      </w:r>
      <w:r w:rsidDel="00000000" w:rsidR="00000000" w:rsidRPr="00000000">
        <w:rPr>
          <w:rtl w:val="0"/>
        </w:rPr>
        <w:t xml:space="preserve">) от SR4000, допълнително дълбочина(</w:t>
      </w:r>
      <w:r w:rsidDel="00000000" w:rsidR="00000000" w:rsidRPr="00000000">
        <w:rPr>
          <w:b w:val="1"/>
          <w:rtl w:val="0"/>
        </w:rPr>
        <w:t xml:space="preserve">SLD</w:t>
      </w:r>
      <w:r w:rsidDel="00000000" w:rsidR="00000000" w:rsidRPr="00000000">
        <w:rPr>
          <w:rtl w:val="0"/>
        </w:rPr>
        <w:t xml:space="preserve">) и цвят(</w:t>
      </w:r>
      <w:r w:rsidDel="00000000" w:rsidR="00000000" w:rsidRPr="00000000">
        <w:rPr>
          <w:b w:val="1"/>
          <w:rtl w:val="0"/>
        </w:rPr>
        <w:t xml:space="preserve">color</w:t>
      </w:r>
      <w:r w:rsidDel="00000000" w:rsidR="00000000" w:rsidRPr="00000000">
        <w:rPr>
          <w:rtl w:val="0"/>
        </w:rPr>
        <w:t xml:space="preserve">)(</w:t>
      </w:r>
      <w:r w:rsidDel="00000000" w:rsidR="00000000" w:rsidRPr="00000000">
        <w:rPr>
          <w:b w:val="1"/>
          <w:rtl w:val="0"/>
        </w:rPr>
        <w:t xml:space="preserve">SLC</w:t>
      </w:r>
      <w:r w:rsidDel="00000000" w:rsidR="00000000" w:rsidRPr="00000000">
        <w:rPr>
          <w:rtl w:val="0"/>
        </w:rPr>
        <w:t xml:space="preserve">) от Kinect. Дълбочините събрани от FlexScan3D се приемат като реалните/истистинките дълбочини на обекта(</w:t>
      </w:r>
      <w:r w:rsidDel="00000000" w:rsidR="00000000" w:rsidRPr="00000000">
        <w:rPr>
          <w:b w:val="1"/>
          <w:rtl w:val="0"/>
        </w:rPr>
        <w:t xml:space="preserve">ground truth depth</w:t>
      </w:r>
      <w:r w:rsidDel="00000000" w:rsidR="00000000" w:rsidRPr="00000000">
        <w:rPr>
          <w:rtl w:val="0"/>
        </w:rPr>
        <w:t xml:space="preserve">)(</w:t>
      </w:r>
      <w:r w:rsidDel="00000000" w:rsidR="00000000" w:rsidRPr="00000000">
        <w:rPr>
          <w:b w:val="1"/>
          <w:rtl w:val="0"/>
        </w:rPr>
        <w:t xml:space="preserve">GTD</w:t>
      </w:r>
      <w:r w:rsidDel="00000000" w:rsidR="00000000" w:rsidRPr="00000000">
        <w:rPr>
          <w:rtl w:val="0"/>
        </w:rPr>
        <w:t xml:space="preserve">), като е описано по-долу.</w:t>
      </w:r>
    </w:p>
    <w:p w:rsidR="00000000" w:rsidDel="00000000" w:rsidP="00000000" w:rsidRDefault="00000000" w:rsidRPr="00000000" w14:paraId="00000072">
      <w:pPr>
        <w:spacing w:after="0" w:lineRule="auto"/>
        <w:ind w:left="360" w:firstLine="0"/>
        <w:jc w:val="both"/>
        <w:rPr/>
      </w:pPr>
      <w:r w:rsidDel="00000000" w:rsidR="00000000" w:rsidRPr="00000000">
        <w:rPr>
          <w:b w:val="1"/>
          <w:rtl w:val="0"/>
        </w:rPr>
        <w:t xml:space="preserve">Набор от данни</w:t>
      </w:r>
      <w:r w:rsidDel="00000000" w:rsidR="00000000" w:rsidRPr="00000000">
        <w:rPr>
          <w:rtl w:val="0"/>
        </w:rPr>
      </w:r>
    </w:p>
    <w:p w:rsidR="00000000" w:rsidDel="00000000" w:rsidP="00000000" w:rsidRDefault="00000000" w:rsidRPr="00000000" w14:paraId="00000073">
      <w:pPr>
        <w:spacing w:after="0" w:lineRule="auto"/>
        <w:ind w:left="360" w:firstLine="0"/>
        <w:jc w:val="both"/>
        <w:rPr/>
      </w:pPr>
      <w:r w:rsidDel="00000000" w:rsidR="00000000" w:rsidRPr="00000000">
        <w:rPr>
          <w:rtl w:val="0"/>
        </w:rPr>
        <w:t xml:space="preserve">Избирани се обекти, които показват радиометрични вариации(дифузни, огледални и полупрозрачни), както и геометрични вариации(гладки или груби). Наборът от данни от общо 36 елемента е разделен на 3 подкатегории: обекти от дифузни материали(клас А), обекти от огледални материали(клас B) и обекти от полупрозрачни материали(клас C), както е показано на фиг. 1.15. Всеки клас показва геометрични вариации от гладки до груби повърхности(по-малка цифра на етикета означава по-гладка повърхност).</w:t>
      </w:r>
    </w:p>
    <w:p w:rsidR="00000000" w:rsidDel="00000000" w:rsidP="00000000" w:rsidRDefault="00000000" w:rsidRPr="00000000" w14:paraId="00000074">
      <w:pPr>
        <w:spacing w:after="0" w:lineRule="auto"/>
        <w:ind w:left="360" w:firstLine="0"/>
        <w:jc w:val="both"/>
        <w:rPr/>
      </w:pPr>
      <w:r w:rsidDel="00000000" w:rsidR="00000000" w:rsidRPr="00000000">
        <w:rPr>
          <w:rtl w:val="0"/>
        </w:rPr>
        <w:t xml:space="preserve">От дифузните, през огледалните до полупрозрачните материали, радиометричичното представяне става по-сложно, което изисква високоразмерен модел за предсказване на външния вид. Всъщност радиометричната сложност също повишава предизвикатествата при възтановяванен на картата на дълбочините. Това е така, защото сложното осветление пречи на чувствителния механизъм на повечето устройства за сканиране на дълбочина. Следователно радиометричната сложност може да се раздели в 3 категории, които представят степента на трудност представена от различните материали. От гладки до груби повърхности, геометричната сложност нараства особено поради вариацията на скалата на мезоструктурата.</w:t>
      </w:r>
    </w:p>
    <w:p w:rsidR="00000000" w:rsidDel="00000000" w:rsidP="00000000" w:rsidRDefault="00000000" w:rsidRPr="00000000" w14:paraId="00000075">
      <w:pPr>
        <w:spacing w:after="0" w:lineRule="auto"/>
        <w:ind w:left="360" w:firstLine="0"/>
        <w:jc w:val="both"/>
        <w:rPr/>
      </w:pPr>
      <w:r w:rsidDel="00000000" w:rsidR="00000000" w:rsidRPr="00000000">
        <w:rPr>
          <w:b w:val="1"/>
          <w:rtl w:val="0"/>
        </w:rPr>
        <w:t xml:space="preserve">Реални дълбочини(Ground Truth)</w:t>
      </w:r>
      <w:r w:rsidDel="00000000" w:rsidR="00000000" w:rsidRPr="00000000">
        <w:rPr>
          <w:rtl w:val="0"/>
        </w:rPr>
      </w:r>
    </w:p>
    <w:p w:rsidR="00000000" w:rsidDel="00000000" w:rsidP="00000000" w:rsidRDefault="00000000" w:rsidRPr="00000000" w14:paraId="00000076">
      <w:pPr>
        <w:spacing w:after="0" w:lineRule="auto"/>
        <w:ind w:left="360" w:firstLine="0"/>
        <w:jc w:val="both"/>
        <w:rPr/>
      </w:pPr>
      <w:r w:rsidDel="00000000" w:rsidR="00000000" w:rsidRPr="00000000">
        <w:rPr>
          <w:rtl w:val="0"/>
        </w:rPr>
        <w:t xml:space="preserve">Използва се 3D скенер за вземане на реалните дълбочини. Принципът на тази система е близък до [100]; използването на светлинни шаблони и решаване на съответствията и триангулиране между съвпадащи точки за изчисляване на позицията на всяка 3D точка. Използват се прости сиви светлинни шаблони, които в практиката дават стабилна производителност. Обаче шаблоните не могат да се видят достатъчно ясно, за да осигурят съответствия за обекти, които не са Ламберти(</w:t>
      </w:r>
      <w:r w:rsidDel="00000000" w:rsidR="00000000" w:rsidRPr="00000000">
        <w:rPr>
          <w:b w:val="1"/>
          <w:rtl w:val="0"/>
        </w:rPr>
        <w:t xml:space="preserve">non-Lambertian</w:t>
      </w:r>
      <w:r w:rsidDel="00000000" w:rsidR="00000000" w:rsidRPr="00000000">
        <w:rPr>
          <w:rtl w:val="0"/>
        </w:rPr>
        <w:t xml:space="preserve">)(</w:t>
      </w:r>
      <w:r w:rsidDel="00000000" w:rsidR="00000000" w:rsidRPr="00000000">
        <w:rPr>
          <w:i w:val="1"/>
          <w:rtl w:val="0"/>
        </w:rPr>
        <w:t xml:space="preserve">не отразяват светлината правилно</w:t>
      </w:r>
      <w:r w:rsidDel="00000000" w:rsidR="00000000" w:rsidRPr="00000000">
        <w:rPr>
          <w:rtl w:val="0"/>
        </w:rPr>
        <w:t xml:space="preserve">). Съвременните подходи предлагат нови високочестотни шаблони и постигат подобрение в извличането на дълбочината при наличие на глобално(външно например слънце) осветление. Между всички повърхности, производителността на сканирането със структурирана светлина е най-доброто за материали, които са Ламберти.</w:t>
      </w:r>
    </w:p>
    <w:p w:rsidR="00000000" w:rsidDel="00000000" w:rsidP="00000000" w:rsidRDefault="00000000" w:rsidRPr="00000000" w14:paraId="00000077">
      <w:pPr>
        <w:spacing w:after="0" w:lineRule="auto"/>
        <w:ind w:left="360" w:firstLine="0"/>
        <w:jc w:val="both"/>
        <w:rPr/>
      </w:pPr>
      <w:r w:rsidDel="00000000" w:rsidR="00000000" w:rsidRPr="00000000">
        <w:rPr/>
        <w:drawing>
          <wp:inline distB="114300" distT="114300" distL="114300" distR="114300">
            <wp:extent cx="1235876" cy="1005588"/>
            <wp:effectExtent b="0" l="0" r="0" t="0"/>
            <wp:docPr id="49" name="image43.png"/>
            <a:graphic>
              <a:graphicData uri="http://schemas.openxmlformats.org/drawingml/2006/picture">
                <pic:pic>
                  <pic:nvPicPr>
                    <pic:cNvPr id="0" name="image43.png"/>
                    <pic:cNvPicPr preferRelativeResize="0"/>
                  </pic:nvPicPr>
                  <pic:blipFill>
                    <a:blip r:embed="rId34"/>
                    <a:srcRect b="0" l="0" r="0" t="0"/>
                    <a:stretch>
                      <a:fillRect/>
                    </a:stretch>
                  </pic:blipFill>
                  <pic:spPr>
                    <a:xfrm>
                      <a:off x="0" y="0"/>
                      <a:ext cx="1235876" cy="1005588"/>
                    </a:xfrm>
                    <a:prstGeom prst="rect"/>
                    <a:ln/>
                  </pic:spPr>
                </pic:pic>
              </a:graphicData>
            </a:graphic>
          </wp:inline>
        </w:drawing>
      </w:r>
      <w:r w:rsidDel="00000000" w:rsidR="00000000" w:rsidRPr="00000000">
        <w:rPr/>
        <w:drawing>
          <wp:inline distB="114300" distT="114300" distL="114300" distR="114300">
            <wp:extent cx="1226765" cy="1006330"/>
            <wp:effectExtent b="0" l="0" r="0" t="0"/>
            <wp:docPr id="16" name="image17.png"/>
            <a:graphic>
              <a:graphicData uri="http://schemas.openxmlformats.org/drawingml/2006/picture">
                <pic:pic>
                  <pic:nvPicPr>
                    <pic:cNvPr id="0" name="image17.png"/>
                    <pic:cNvPicPr preferRelativeResize="0"/>
                  </pic:nvPicPr>
                  <pic:blipFill>
                    <a:blip r:embed="rId35"/>
                    <a:srcRect b="0" l="0" r="0" t="0"/>
                    <a:stretch>
                      <a:fillRect/>
                    </a:stretch>
                  </pic:blipFill>
                  <pic:spPr>
                    <a:xfrm>
                      <a:off x="0" y="0"/>
                      <a:ext cx="1226765" cy="1006330"/>
                    </a:xfrm>
                    <a:prstGeom prst="rect"/>
                    <a:ln/>
                  </pic:spPr>
                </pic:pic>
              </a:graphicData>
            </a:graphic>
          </wp:inline>
        </w:drawing>
      </w:r>
      <w:r w:rsidDel="00000000" w:rsidR="00000000" w:rsidRPr="00000000">
        <w:rPr/>
        <w:drawing>
          <wp:inline distB="114300" distT="114300" distL="114300" distR="114300">
            <wp:extent cx="1226949" cy="1006482"/>
            <wp:effectExtent b="0" l="0" r="0" t="0"/>
            <wp:docPr id="12" name="image4.png"/>
            <a:graphic>
              <a:graphicData uri="http://schemas.openxmlformats.org/drawingml/2006/picture">
                <pic:pic>
                  <pic:nvPicPr>
                    <pic:cNvPr id="0" name="image4.png"/>
                    <pic:cNvPicPr preferRelativeResize="0"/>
                  </pic:nvPicPr>
                  <pic:blipFill>
                    <a:blip r:embed="rId36"/>
                    <a:srcRect b="0" l="0" r="0" t="0"/>
                    <a:stretch>
                      <a:fillRect/>
                    </a:stretch>
                  </pic:blipFill>
                  <pic:spPr>
                    <a:xfrm>
                      <a:off x="0" y="0"/>
                      <a:ext cx="1226949" cy="1006482"/>
                    </a:xfrm>
                    <a:prstGeom prst="rect"/>
                    <a:ln/>
                  </pic:spPr>
                </pic:pic>
              </a:graphicData>
            </a:graphic>
          </wp:inline>
        </w:drawing>
      </w:r>
      <w:r w:rsidDel="00000000" w:rsidR="00000000" w:rsidRPr="00000000">
        <w:rPr/>
        <w:drawing>
          <wp:inline distB="114300" distT="114300" distL="114300" distR="114300">
            <wp:extent cx="1246120" cy="1006482"/>
            <wp:effectExtent b="0" l="0" r="0" t="0"/>
            <wp:docPr id="61" name="image52.png"/>
            <a:graphic>
              <a:graphicData uri="http://schemas.openxmlformats.org/drawingml/2006/picture">
                <pic:pic>
                  <pic:nvPicPr>
                    <pic:cNvPr id="0" name="image52.png"/>
                    <pic:cNvPicPr preferRelativeResize="0"/>
                  </pic:nvPicPr>
                  <pic:blipFill>
                    <a:blip r:embed="rId37"/>
                    <a:srcRect b="0" l="0" r="0" t="0"/>
                    <a:stretch>
                      <a:fillRect/>
                    </a:stretch>
                  </pic:blipFill>
                  <pic:spPr>
                    <a:xfrm>
                      <a:off x="0" y="0"/>
                      <a:ext cx="1246120" cy="1006482"/>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spacing w:after="200" w:line="240" w:lineRule="auto"/>
        <w:ind w:left="360" w:firstLine="0"/>
        <w:rPr>
          <w:i w:val="1"/>
          <w:color w:val="44546a"/>
          <w:sz w:val="18"/>
          <w:szCs w:val="18"/>
        </w:rPr>
      </w:pPr>
      <w:r w:rsidDel="00000000" w:rsidR="00000000" w:rsidRPr="00000000">
        <w:rPr>
          <w:rtl w:val="0"/>
        </w:rPr>
        <w:t xml:space="preserve">                       </w:t>
      </w:r>
      <w:r w:rsidDel="00000000" w:rsidR="00000000" w:rsidRPr="00000000">
        <w:rPr>
          <w:rtl w:val="0"/>
        </w:rPr>
        <w:t xml:space="preserve">Оригинални обекти                                          След матов спрей</w:t>
      </w:r>
      <w:r w:rsidDel="00000000" w:rsidR="00000000" w:rsidRPr="00000000">
        <w:rPr>
          <w:rtl w:val="0"/>
        </w:rPr>
      </w:r>
    </w:p>
    <w:p w:rsidR="00000000" w:rsidDel="00000000" w:rsidP="00000000" w:rsidRDefault="00000000" w:rsidRPr="00000000" w14:paraId="00000079">
      <w:pPr>
        <w:spacing w:after="200" w:line="240" w:lineRule="auto"/>
        <w:ind w:left="360" w:firstLine="0"/>
        <w:jc w:val="both"/>
        <w:rPr/>
      </w:pPr>
      <w:r w:rsidDel="00000000" w:rsidR="00000000" w:rsidRPr="00000000">
        <w:rPr>
          <w:i w:val="1"/>
          <w:color w:val="44546a"/>
          <w:sz w:val="18"/>
          <w:szCs w:val="18"/>
          <w:rtl w:val="0"/>
        </w:rPr>
        <w:t xml:space="preserve">Фиг. 1.14  Прилага се бял матов спрей върху обекти, които не са Ламберти, за извличане на реалните дълбочини.</w:t>
      </w:r>
      <w:r w:rsidDel="00000000" w:rsidR="00000000" w:rsidRPr="00000000">
        <w:rPr>
          <w:rtl w:val="0"/>
        </w:rPr>
      </w:r>
    </w:p>
    <w:p w:rsidR="00000000" w:rsidDel="00000000" w:rsidP="00000000" w:rsidRDefault="00000000" w:rsidRPr="00000000" w14:paraId="0000007A">
      <w:pPr>
        <w:spacing w:after="0" w:lineRule="auto"/>
        <w:ind w:left="360" w:firstLine="0"/>
        <w:jc w:val="both"/>
        <w:rPr/>
      </w:pPr>
      <w:r w:rsidDel="00000000" w:rsidR="00000000" w:rsidRPr="00000000">
        <w:rPr>
          <w:rtl w:val="0"/>
        </w:rPr>
        <w:t xml:space="preserve">Наборът от данни съдържа материали, които не са Ламберти, представящи различни светлинни ефекти: огледални, полупрозрачни и разсейващи светлината. За използването на 3D скенер за получаване на реалните дълбочини на набора от данни, се слага бях матов спрей върху всеки от обектите, за да имаме Ламберти повърхност за всеки обекти докато събиране реалната дълбочина (фиг. 1.14). За доказване, че метода със спрея не променя геометрията на повърхността, може да се сравнят картите на дълбочина от 3D скенера на обекта преди и след спрея да е сложен на Ламберти обекта. Наблюдава се, че дебелината на спрея е по-малка от прецизността на сензора, което означава, че в практиките не влияе на прецизността на картата на дълбочините. Чрез използването на този метод, може да се извлекат реалните дълбочини на обекти, които не са Ломбарди. За да се потвърди верността на дълбочините, данните се събират на бяла дъска(фон). След това се прилага RANSAC, за да се приспособи равнина към картата на дълбочината и да се измери вариацията на сканираните данни от равнината. Наблюдава се, че вариацията е по-малка от 200 микрометъра, което е незначително като грешка за отклонението на сензора.</w:t>
      </w:r>
    </w:p>
    <w:p w:rsidR="00000000" w:rsidDel="00000000" w:rsidP="00000000" w:rsidRDefault="00000000" w:rsidRPr="00000000" w14:paraId="0000007B">
      <w:pPr>
        <w:spacing w:after="0" w:lineRule="auto"/>
        <w:ind w:left="360" w:firstLine="0"/>
        <w:jc w:val="both"/>
        <w:rPr/>
      </w:pPr>
      <w:r w:rsidDel="00000000" w:rsidR="00000000" w:rsidRPr="00000000">
        <w:rPr>
          <w:rtl w:val="0"/>
        </w:rPr>
        <w:t xml:space="preserve">Накрая се приема, че картата от 3D скенера е реалната дълбочина и се използва за количествена оценка и анализи.</w:t>
      </w:r>
    </w:p>
    <w:p w:rsidR="00000000" w:rsidDel="00000000" w:rsidP="00000000" w:rsidRDefault="00000000" w:rsidRPr="00000000" w14:paraId="0000007C">
      <w:pPr>
        <w:spacing w:after="0" w:lineRule="auto"/>
        <w:ind w:left="360" w:firstLine="0"/>
        <w:jc w:val="both"/>
        <w:rPr/>
      </w:pPr>
      <w:r w:rsidDel="00000000" w:rsidR="00000000" w:rsidRPr="00000000">
        <w:rPr/>
        <w:drawing>
          <wp:inline distB="114300" distT="114300" distL="114300" distR="114300">
            <wp:extent cx="5629275" cy="5514975"/>
            <wp:effectExtent b="0" l="0" r="0" t="0"/>
            <wp:docPr id="48" name="image40.png"/>
            <a:graphic>
              <a:graphicData uri="http://schemas.openxmlformats.org/drawingml/2006/picture">
                <pic:pic>
                  <pic:nvPicPr>
                    <pic:cNvPr id="0" name="image40.png"/>
                    <pic:cNvPicPr preferRelativeResize="0"/>
                  </pic:nvPicPr>
                  <pic:blipFill>
                    <a:blip r:embed="rId38"/>
                    <a:srcRect b="0" l="0" r="0" t="0"/>
                    <a:stretch>
                      <a:fillRect/>
                    </a:stretch>
                  </pic:blipFill>
                  <pic:spPr>
                    <a:xfrm>
                      <a:off x="0" y="0"/>
                      <a:ext cx="5629275" cy="5514975"/>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spacing w:after="0" w:lineRule="auto"/>
        <w:ind w:left="360" w:firstLine="0"/>
        <w:jc w:val="both"/>
        <w:rPr/>
      </w:pPr>
      <w:r w:rsidDel="00000000" w:rsidR="00000000" w:rsidRPr="00000000">
        <w:rPr/>
        <w:drawing>
          <wp:inline distB="114300" distT="114300" distL="114300" distR="114300">
            <wp:extent cx="5210175" cy="895350"/>
            <wp:effectExtent b="0" l="0" r="0" t="0"/>
            <wp:docPr id="11" name="image6.png"/>
            <a:graphic>
              <a:graphicData uri="http://schemas.openxmlformats.org/drawingml/2006/picture">
                <pic:pic>
                  <pic:nvPicPr>
                    <pic:cNvPr id="0" name="image6.png"/>
                    <pic:cNvPicPr preferRelativeResize="0"/>
                  </pic:nvPicPr>
                  <pic:blipFill>
                    <a:blip r:embed="rId39"/>
                    <a:srcRect b="0" l="0" r="0" t="0"/>
                    <a:stretch>
                      <a:fillRect/>
                    </a:stretch>
                  </pic:blipFill>
                  <pic:spPr>
                    <a:xfrm>
                      <a:off x="0" y="0"/>
                      <a:ext cx="5210175" cy="895350"/>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spacing w:after="200" w:line="240" w:lineRule="auto"/>
        <w:ind w:left="360" w:firstLine="0"/>
        <w:jc w:val="both"/>
        <w:rPr/>
      </w:pPr>
      <w:r w:rsidDel="00000000" w:rsidR="00000000" w:rsidRPr="00000000">
        <w:rPr>
          <w:i w:val="1"/>
          <w:color w:val="44546a"/>
          <w:sz w:val="18"/>
          <w:szCs w:val="18"/>
          <w:rtl w:val="0"/>
        </w:rPr>
        <w:t xml:space="preserve">Фиг. 1.15  Тестови изображения, които са категоризирани по радиометрични и геометрични характеристики: Клас A са дифузни материални обекти(13 снимки), клас B са огледални обекти(11 снимки) и клас C са полупрозрачни обекти с повърхност, която разсейва светлината(12 снимки). </w:t>
      </w:r>
      <w:r w:rsidDel="00000000" w:rsidR="00000000" w:rsidRPr="00000000">
        <w:rPr>
          <w:rtl w:val="0"/>
        </w:rPr>
      </w:r>
    </w:p>
    <w:p w:rsidR="00000000" w:rsidDel="00000000" w:rsidP="00000000" w:rsidRDefault="00000000" w:rsidRPr="00000000" w14:paraId="0000007F">
      <w:pPr>
        <w:spacing w:after="0" w:lineRule="auto"/>
        <w:ind w:left="360" w:firstLine="0"/>
        <w:jc w:val="both"/>
        <w:rPr/>
      </w:pPr>
      <w:r w:rsidDel="00000000" w:rsidR="00000000" w:rsidRPr="00000000">
        <w:rPr>
          <w:b w:val="1"/>
          <w:rtl w:val="0"/>
        </w:rPr>
        <w:t xml:space="preserve">1.4.3</w:t>
      </w:r>
      <w:r w:rsidDel="00000000" w:rsidR="00000000" w:rsidRPr="00000000">
        <w:rPr>
          <w:rtl w:val="0"/>
        </w:rPr>
        <w:t xml:space="preserve"> </w:t>
      </w:r>
      <w:r w:rsidDel="00000000" w:rsidR="00000000" w:rsidRPr="00000000">
        <w:rPr>
          <w:b w:val="1"/>
          <w:rtl w:val="0"/>
        </w:rPr>
        <w:t xml:space="preserve">Експерименти и анализи</w:t>
      </w:r>
      <w:r w:rsidDel="00000000" w:rsidR="00000000" w:rsidRPr="00000000">
        <w:rPr>
          <w:rtl w:val="0"/>
        </w:rPr>
      </w:r>
    </w:p>
    <w:p w:rsidR="00000000" w:rsidDel="00000000" w:rsidP="00000000" w:rsidRDefault="00000000" w:rsidRPr="00000000" w14:paraId="00000080">
      <w:pPr>
        <w:spacing w:after="0" w:lineRule="auto"/>
        <w:ind w:left="360" w:firstLine="0"/>
        <w:jc w:val="both"/>
        <w:rPr/>
      </w:pPr>
      <w:r w:rsidDel="00000000" w:rsidR="00000000" w:rsidRPr="00000000">
        <w:rPr>
          <w:rtl w:val="0"/>
        </w:rPr>
        <w:t xml:space="preserve">В този раздел се разглежда верността на дълбочините, чувствителността към различни материали и характеристиките на двата типа сензори.</w:t>
      </w:r>
    </w:p>
    <w:p w:rsidR="00000000" w:rsidDel="00000000" w:rsidP="00000000" w:rsidRDefault="00000000" w:rsidRPr="00000000" w14:paraId="00000081">
      <w:pPr>
        <w:spacing w:after="0" w:lineRule="auto"/>
        <w:ind w:left="360" w:firstLine="0"/>
        <w:jc w:val="both"/>
        <w:rPr/>
      </w:pPr>
      <w:r w:rsidDel="00000000" w:rsidR="00000000" w:rsidRPr="00000000">
        <w:rPr/>
        <w:drawing>
          <wp:inline distB="114300" distT="114300" distL="114300" distR="114300">
            <wp:extent cx="4648200" cy="5276850"/>
            <wp:effectExtent b="0" l="0" r="0" t="0"/>
            <wp:docPr id="59" name="image53.png"/>
            <a:graphic>
              <a:graphicData uri="http://schemas.openxmlformats.org/drawingml/2006/picture">
                <pic:pic>
                  <pic:nvPicPr>
                    <pic:cNvPr id="0" name="image53.png"/>
                    <pic:cNvPicPr preferRelativeResize="0"/>
                  </pic:nvPicPr>
                  <pic:blipFill>
                    <a:blip r:embed="rId40"/>
                    <a:srcRect b="0" l="0" r="0" t="0"/>
                    <a:stretch>
                      <a:fillRect/>
                    </a:stretch>
                  </pic:blipFill>
                  <pic:spPr>
                    <a:xfrm>
                      <a:off x="0" y="0"/>
                      <a:ext cx="4648200" cy="5276850"/>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spacing w:after="200" w:line="240" w:lineRule="auto"/>
        <w:ind w:left="360" w:firstLine="0"/>
        <w:jc w:val="both"/>
        <w:rPr>
          <w:i w:val="1"/>
          <w:color w:val="44546a"/>
          <w:sz w:val="18"/>
          <w:szCs w:val="18"/>
        </w:rPr>
      </w:pPr>
      <w:r w:rsidDel="00000000" w:rsidR="00000000" w:rsidRPr="00000000">
        <w:rPr>
          <w:i w:val="1"/>
          <w:color w:val="44546a"/>
          <w:sz w:val="18"/>
          <w:szCs w:val="18"/>
          <w:rtl w:val="0"/>
        </w:rPr>
        <w:t xml:space="preserve">Фиг. 1.16  ToF точността в RMSE(Root mean square) за клас A. RMSE стойностите и техните съответстващи карти на разликите са показани. 128 в разликата показва нулева разлика докато 129 показва реалните дълбочини е 1 мм по-голям от измерването. По същия начин 127 показва, че реалната дълбочина е 1 мм по-малка от измерването.</w:t>
      </w:r>
    </w:p>
    <w:p w:rsidR="00000000" w:rsidDel="00000000" w:rsidP="00000000" w:rsidRDefault="00000000" w:rsidRPr="00000000" w14:paraId="00000083">
      <w:pPr>
        <w:spacing w:after="200" w:line="240" w:lineRule="auto"/>
        <w:ind w:left="360" w:firstLine="0"/>
        <w:jc w:val="both"/>
        <w:rPr>
          <w:i w:val="1"/>
          <w:color w:val="44546a"/>
          <w:sz w:val="18"/>
          <w:szCs w:val="18"/>
        </w:rPr>
      </w:pPr>
      <w:r w:rsidDel="00000000" w:rsidR="00000000" w:rsidRPr="00000000">
        <w:rPr>
          <w:i w:val="1"/>
          <w:color w:val="44546a"/>
          <w:sz w:val="18"/>
          <w:szCs w:val="18"/>
        </w:rPr>
        <w:drawing>
          <wp:inline distB="114300" distT="114300" distL="114300" distR="114300">
            <wp:extent cx="4381500" cy="5324475"/>
            <wp:effectExtent b="0" l="0" r="0" t="0"/>
            <wp:docPr id="30" name="image22.png"/>
            <a:graphic>
              <a:graphicData uri="http://schemas.openxmlformats.org/drawingml/2006/picture">
                <pic:pic>
                  <pic:nvPicPr>
                    <pic:cNvPr id="0" name="image22.png"/>
                    <pic:cNvPicPr preferRelativeResize="0"/>
                  </pic:nvPicPr>
                  <pic:blipFill>
                    <a:blip r:embed="rId41"/>
                    <a:srcRect b="0" l="0" r="0" t="0"/>
                    <a:stretch>
                      <a:fillRect/>
                    </a:stretch>
                  </pic:blipFill>
                  <pic:spPr>
                    <a:xfrm>
                      <a:off x="0" y="0"/>
                      <a:ext cx="4381500" cy="5324475"/>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spacing w:after="200" w:line="240" w:lineRule="auto"/>
        <w:ind w:left="360" w:firstLine="0"/>
        <w:jc w:val="both"/>
        <w:rPr>
          <w:i w:val="1"/>
          <w:color w:val="44546a"/>
          <w:sz w:val="18"/>
          <w:szCs w:val="18"/>
        </w:rPr>
      </w:pPr>
      <w:r w:rsidDel="00000000" w:rsidR="00000000" w:rsidRPr="00000000">
        <w:rPr>
          <w:i w:val="1"/>
          <w:color w:val="44546a"/>
          <w:sz w:val="18"/>
          <w:szCs w:val="18"/>
          <w:rtl w:val="0"/>
        </w:rPr>
        <w:t xml:space="preserve">Фиг. 1.17  Коректността на ToF дълбочината в RMSE(Root mean square Error) за клас B. Показани са RMSE стойностите и техните съответни карти на разликите.</w:t>
      </w:r>
    </w:p>
    <w:p w:rsidR="00000000" w:rsidDel="00000000" w:rsidP="00000000" w:rsidRDefault="00000000" w:rsidRPr="00000000" w14:paraId="00000085">
      <w:pPr>
        <w:spacing w:after="0" w:lineRule="auto"/>
        <w:ind w:left="360" w:firstLine="0"/>
        <w:jc w:val="both"/>
        <w:rPr/>
      </w:pPr>
      <w:r w:rsidDel="00000000" w:rsidR="00000000" w:rsidRPr="00000000">
        <w:rPr>
          <w:b w:val="1"/>
          <w:rtl w:val="0"/>
        </w:rPr>
        <w:t xml:space="preserve">Вярност на дълбочината и Чувствителност</w:t>
      </w:r>
      <w:r w:rsidDel="00000000" w:rsidR="00000000" w:rsidRPr="00000000">
        <w:rPr>
          <w:rtl w:val="0"/>
        </w:rPr>
      </w:r>
    </w:p>
    <w:p w:rsidR="00000000" w:rsidDel="00000000" w:rsidP="00000000" w:rsidRDefault="00000000" w:rsidRPr="00000000" w14:paraId="00000086">
      <w:pPr>
        <w:spacing w:after="0" w:lineRule="auto"/>
        <w:ind w:left="360" w:firstLine="0"/>
        <w:jc w:val="both"/>
        <w:rPr/>
      </w:pPr>
      <w:r w:rsidDel="00000000" w:rsidR="00000000" w:rsidRPr="00000000">
        <w:rPr>
          <w:rtl w:val="0"/>
        </w:rPr>
        <w:t xml:space="preserve">На база параметрите за калибриране, на картата с дълбочините се проектира реалната дълбочина, за да се постигне изравняване на гледните точки(фиг.1.12). Поради разликата в резолюциите, повече от един пиксел от реалните дълбочини се пада на един сензорен пиксел. Прилага се билинейна интерполация(</w:t>
      </w:r>
      <w:r w:rsidDel="00000000" w:rsidR="00000000" w:rsidRPr="00000000">
        <w:rPr>
          <w:b w:val="1"/>
          <w:rtl w:val="0"/>
        </w:rPr>
        <w:t xml:space="preserve">bilinear interpolation </w:t>
      </w:r>
      <w:r w:rsidDel="00000000" w:rsidR="00000000" w:rsidRPr="00000000">
        <w:rPr>
          <w:rtl w:val="0"/>
        </w:rPr>
        <w:t xml:space="preserve">- преоразмеряване на изображението) за намирането на реалните дълбочини за всеки сензорен пиксел. Поради различните гледни точки и оклузални(</w:t>
      </w:r>
      <w:r w:rsidDel="00000000" w:rsidR="00000000" w:rsidRPr="00000000">
        <w:rPr>
          <w:b w:val="1"/>
          <w:rtl w:val="0"/>
        </w:rPr>
        <w:t xml:space="preserve">occluded</w:t>
      </w:r>
      <w:r w:rsidDel="00000000" w:rsidR="00000000" w:rsidRPr="00000000">
        <w:rPr>
          <w:rtl w:val="0"/>
        </w:rPr>
        <w:t xml:space="preserve"> - </w:t>
      </w:r>
      <w:r w:rsidDel="00000000" w:rsidR="00000000" w:rsidRPr="00000000">
        <w:rPr>
          <w:i w:val="1"/>
          <w:rtl w:val="0"/>
        </w:rPr>
        <w:t xml:space="preserve">затворени</w:t>
      </w:r>
      <w:r w:rsidDel="00000000" w:rsidR="00000000" w:rsidRPr="00000000">
        <w:rPr>
          <w:rtl w:val="0"/>
        </w:rPr>
        <w:t xml:space="preserve">) региони, не всички сензорни пиксели получават съответстващата реална дълбочина. Тези пиксели и границите на оклузия се изключват от оценката.</w:t>
      </w:r>
    </w:p>
    <w:p w:rsidR="00000000" w:rsidDel="00000000" w:rsidP="00000000" w:rsidRDefault="00000000" w:rsidRPr="00000000" w14:paraId="00000087">
      <w:pPr>
        <w:spacing w:after="0" w:lineRule="auto"/>
        <w:ind w:left="360" w:firstLine="0"/>
        <w:jc w:val="both"/>
        <w:rPr/>
      </w:pPr>
      <w:r w:rsidDel="00000000" w:rsidR="00000000" w:rsidRPr="00000000">
        <w:rPr/>
        <w:drawing>
          <wp:inline distB="114300" distT="114300" distL="114300" distR="114300">
            <wp:extent cx="4362450" cy="4067175"/>
            <wp:effectExtent b="0" l="0" r="0" t="0"/>
            <wp:docPr id="81" name="image74.png"/>
            <a:graphic>
              <a:graphicData uri="http://schemas.openxmlformats.org/drawingml/2006/picture">
                <pic:pic>
                  <pic:nvPicPr>
                    <pic:cNvPr id="0" name="image74.png"/>
                    <pic:cNvPicPr preferRelativeResize="0"/>
                  </pic:nvPicPr>
                  <pic:blipFill>
                    <a:blip r:embed="rId42"/>
                    <a:srcRect b="0" l="0" r="0" t="0"/>
                    <a:stretch>
                      <a:fillRect/>
                    </a:stretch>
                  </pic:blipFill>
                  <pic:spPr>
                    <a:xfrm>
                      <a:off x="0" y="0"/>
                      <a:ext cx="4362450" cy="4067175"/>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spacing w:after="200" w:line="240" w:lineRule="auto"/>
        <w:ind w:left="360" w:firstLine="0"/>
        <w:jc w:val="both"/>
        <w:rPr/>
      </w:pPr>
      <w:r w:rsidDel="00000000" w:rsidR="00000000" w:rsidRPr="00000000">
        <w:rPr>
          <w:i w:val="1"/>
          <w:color w:val="44546a"/>
          <w:sz w:val="18"/>
          <w:szCs w:val="18"/>
          <w:rtl w:val="0"/>
        </w:rPr>
        <w:t xml:space="preserve">Фиг. 1.18  Коректността на ToF дълбочината в RMSE(Root mean square Error) за клас C. Показани са RmsE стойностите и техните съответни карти на разликите.</w:t>
      </w:r>
      <w:r w:rsidDel="00000000" w:rsidR="00000000" w:rsidRPr="00000000">
        <w:rPr>
          <w:rtl w:val="0"/>
        </w:rPr>
      </w:r>
    </w:p>
    <w:p w:rsidR="00000000" w:rsidDel="00000000" w:rsidP="00000000" w:rsidRDefault="00000000" w:rsidRPr="00000000" w14:paraId="00000089">
      <w:pPr>
        <w:spacing w:after="0" w:lineRule="auto"/>
        <w:ind w:left="360" w:firstLine="0"/>
        <w:jc w:val="both"/>
        <w:rPr/>
      </w:pPr>
      <w:r w:rsidDel="00000000" w:rsidR="00000000" w:rsidRPr="00000000">
        <w:rPr>
          <w:rtl w:val="0"/>
        </w:rPr>
        <w:t xml:space="preserve">На база предишна работа и доклади на производителя, средноквадратичната грешка(RMSE) на измерена дълбочина е приблизително 5-20 мм на разстояние 1.5 метра. Тези цифри не могат да бъдат обобщение за всички материали, ефекти на осветяване, сложни геометрични форми и други фактори. Използването на по-прости обекти и условия на околната среда води до по-високо RMSE на  измерената дълбочина от отчетените цифри. Когато се тества с бяла стена, която е подобна на обекта за калибриране използван в предишната работа, се получава приблизително 10.15 мм за разстояние 1.5 метра. Това е сравнимо с предишното емпирично проучване и отчетени цифри.</w:t>
      </w:r>
    </w:p>
    <w:p w:rsidR="00000000" w:rsidDel="00000000" w:rsidP="00000000" w:rsidRDefault="00000000" w:rsidRPr="00000000" w14:paraId="0000008A">
      <w:pPr>
        <w:spacing w:after="0" w:lineRule="auto"/>
        <w:ind w:left="360" w:firstLine="0"/>
        <w:jc w:val="both"/>
        <w:rPr/>
      </w:pPr>
      <w:r w:rsidDel="00000000" w:rsidR="00000000" w:rsidRPr="00000000">
        <w:rPr>
          <w:rtl w:val="0"/>
        </w:rPr>
        <w:t xml:space="preserve">Поради причината, че само обектите на преден план се разглеждат, белия заден фон не е част от оценката(т.е. негова грешка не се изчислява). Сегментацията на предния план е ясна, защото задния план е изцяло отделен от предния план. На фиг.1.16, 1.17 и 1.18 са начертани графиките на RMSE и са показани картите с разликите(8 bit) между реалните и измерени дълбочини. На картите с разликите, сивото показва нулева разлика, докато по-тъмното(или по-светлото) показва, че реалната дълбочина е по-малка(или по-голяма) от изчислената. Обхватът на картата с разликите, [0,255], обхваща [-128mm,128mm] за RMSE.</w:t>
      </w:r>
    </w:p>
    <w:p w:rsidR="00000000" w:rsidDel="00000000" w:rsidP="00000000" w:rsidRDefault="00000000" w:rsidRPr="00000000" w14:paraId="0000008B">
      <w:pPr>
        <w:spacing w:after="0" w:lineRule="auto"/>
        <w:ind w:left="360" w:firstLine="0"/>
        <w:jc w:val="both"/>
        <w:rPr/>
      </w:pPr>
      <w:r w:rsidDel="00000000" w:rsidR="00000000" w:rsidRPr="00000000">
        <w:rPr>
          <w:rtl w:val="0"/>
        </w:rPr>
      </w:r>
    </w:p>
    <w:tbl>
      <w:tblPr>
        <w:tblStyle w:val="Table1"/>
        <w:tblW w:w="8712.0" w:type="dxa"/>
        <w:jc w:val="left"/>
        <w:tblInd w:w="4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42.4"/>
        <w:gridCol w:w="1742.4"/>
        <w:gridCol w:w="1742.4"/>
        <w:gridCol w:w="1742.4"/>
        <w:gridCol w:w="1742.4"/>
        <w:tblGridChange w:id="0">
          <w:tblGrid>
            <w:gridCol w:w="1742.4"/>
            <w:gridCol w:w="1742.4"/>
            <w:gridCol w:w="1742.4"/>
            <w:gridCol w:w="1742.4"/>
            <w:gridCol w:w="1742.4"/>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8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Общо</w:t>
            </w:r>
          </w:p>
        </w:tc>
        <w:tc>
          <w:tcPr>
            <w:shd w:fill="auto" w:val="clear"/>
            <w:tcMar>
              <w:top w:w="100.0" w:type="dxa"/>
              <w:left w:w="100.0" w:type="dxa"/>
              <w:bottom w:w="100.0" w:type="dxa"/>
              <w:right w:w="100.0" w:type="dxa"/>
            </w:tcMar>
            <w:vAlign w:val="top"/>
          </w:tcPr>
          <w:p w:rsidR="00000000" w:rsidDel="00000000" w:rsidP="00000000" w:rsidRDefault="00000000" w:rsidRPr="00000000" w14:paraId="0000008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Клас A</w:t>
            </w:r>
          </w:p>
        </w:tc>
        <w:tc>
          <w:tcPr>
            <w:shd w:fill="auto" w:val="clear"/>
            <w:tcMar>
              <w:top w:w="100.0" w:type="dxa"/>
              <w:left w:w="100.0" w:type="dxa"/>
              <w:bottom w:w="100.0" w:type="dxa"/>
              <w:right w:w="100.0" w:type="dxa"/>
            </w:tcMar>
            <w:vAlign w:val="top"/>
          </w:tcPr>
          <w:p w:rsidR="00000000" w:rsidDel="00000000" w:rsidP="00000000" w:rsidRDefault="00000000" w:rsidRPr="00000000" w14:paraId="0000008F">
            <w:pPr>
              <w:widowControl w:val="0"/>
              <w:spacing w:after="0" w:line="240" w:lineRule="auto"/>
              <w:rPr/>
            </w:pPr>
            <w:r w:rsidDel="00000000" w:rsidR="00000000" w:rsidRPr="00000000">
              <w:rPr>
                <w:rtl w:val="0"/>
              </w:rPr>
              <w:t xml:space="preserve">Клас B</w:t>
            </w:r>
          </w:p>
        </w:tc>
        <w:tc>
          <w:tcPr>
            <w:shd w:fill="auto" w:val="clear"/>
            <w:tcMar>
              <w:top w:w="100.0" w:type="dxa"/>
              <w:left w:w="100.0" w:type="dxa"/>
              <w:bottom w:w="100.0" w:type="dxa"/>
              <w:right w:w="100.0" w:type="dxa"/>
            </w:tcMar>
            <w:vAlign w:val="top"/>
          </w:tcPr>
          <w:p w:rsidR="00000000" w:rsidDel="00000000" w:rsidP="00000000" w:rsidRDefault="00000000" w:rsidRPr="00000000" w14:paraId="00000090">
            <w:pPr>
              <w:widowControl w:val="0"/>
              <w:spacing w:after="0" w:line="240" w:lineRule="auto"/>
              <w:rPr/>
            </w:pPr>
            <w:r w:rsidDel="00000000" w:rsidR="00000000" w:rsidRPr="00000000">
              <w:rPr>
                <w:rtl w:val="0"/>
              </w:rPr>
              <w:t xml:space="preserve">Клас C</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9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ToF</w:t>
            </w:r>
          </w:p>
        </w:tc>
        <w:tc>
          <w:tcPr>
            <w:shd w:fill="auto" w:val="clear"/>
            <w:tcMar>
              <w:top w:w="100.0" w:type="dxa"/>
              <w:left w:w="100.0" w:type="dxa"/>
              <w:bottom w:w="100.0" w:type="dxa"/>
              <w:right w:w="100.0" w:type="dxa"/>
            </w:tcMar>
            <w:vAlign w:val="top"/>
          </w:tcPr>
          <w:p w:rsidR="00000000" w:rsidDel="00000000" w:rsidP="00000000" w:rsidRDefault="00000000" w:rsidRPr="00000000" w14:paraId="0000009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83.10(76.25)</w:t>
            </w:r>
          </w:p>
        </w:tc>
        <w:tc>
          <w:tcPr>
            <w:shd w:fill="auto" w:val="clear"/>
            <w:tcMar>
              <w:top w:w="100.0" w:type="dxa"/>
              <w:left w:w="100.0" w:type="dxa"/>
              <w:bottom w:w="100.0" w:type="dxa"/>
              <w:right w:w="100.0" w:type="dxa"/>
            </w:tcMar>
            <w:vAlign w:val="top"/>
          </w:tcPr>
          <w:p w:rsidR="00000000" w:rsidDel="00000000" w:rsidP="00000000" w:rsidRDefault="00000000" w:rsidRPr="00000000" w14:paraId="0000009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29.68(10.95)</w:t>
            </w:r>
          </w:p>
        </w:tc>
        <w:tc>
          <w:tcPr>
            <w:shd w:fill="auto" w:val="clear"/>
            <w:tcMar>
              <w:top w:w="100.0" w:type="dxa"/>
              <w:left w:w="100.0" w:type="dxa"/>
              <w:bottom w:w="100.0" w:type="dxa"/>
              <w:right w:w="100.0" w:type="dxa"/>
            </w:tcMar>
            <w:vAlign w:val="top"/>
          </w:tcPr>
          <w:p w:rsidR="00000000" w:rsidDel="00000000" w:rsidP="00000000" w:rsidRDefault="00000000" w:rsidRPr="00000000" w14:paraId="0000009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93.91(87.41)</w:t>
            </w:r>
          </w:p>
        </w:tc>
        <w:tc>
          <w:tcPr>
            <w:shd w:fill="auto" w:val="clear"/>
            <w:tcMar>
              <w:top w:w="100.0" w:type="dxa"/>
              <w:left w:w="100.0" w:type="dxa"/>
              <w:bottom w:w="100.0" w:type="dxa"/>
              <w:right w:w="100.0" w:type="dxa"/>
            </w:tcMar>
            <w:vAlign w:val="top"/>
          </w:tcPr>
          <w:p w:rsidR="00000000" w:rsidDel="00000000" w:rsidP="00000000" w:rsidRDefault="00000000" w:rsidRPr="00000000" w14:paraId="0000009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131.07(73.65)</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9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Kinect</w:t>
            </w:r>
          </w:p>
        </w:tc>
        <w:tc>
          <w:tcPr>
            <w:shd w:fill="auto" w:val="clear"/>
            <w:tcMar>
              <w:top w:w="100.0" w:type="dxa"/>
              <w:left w:w="100.0" w:type="dxa"/>
              <w:bottom w:w="100.0" w:type="dxa"/>
              <w:right w:w="100.0" w:type="dxa"/>
            </w:tcMar>
            <w:vAlign w:val="top"/>
          </w:tcPr>
          <w:p w:rsidR="00000000" w:rsidDel="00000000" w:rsidP="00000000" w:rsidRDefault="00000000" w:rsidRPr="00000000" w14:paraId="0000009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170.153(282.25)</w:t>
            </w:r>
          </w:p>
        </w:tc>
        <w:tc>
          <w:tcPr>
            <w:shd w:fill="auto" w:val="clear"/>
            <w:tcMar>
              <w:top w:w="100.0" w:type="dxa"/>
              <w:left w:w="100.0" w:type="dxa"/>
              <w:bottom w:w="100.0" w:type="dxa"/>
              <w:right w:w="100.0" w:type="dxa"/>
            </w:tcMar>
            <w:vAlign w:val="top"/>
          </w:tcPr>
          <w:p w:rsidR="00000000" w:rsidDel="00000000" w:rsidP="00000000" w:rsidRDefault="00000000" w:rsidRPr="00000000" w14:paraId="0000009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13.67(9.25)</w:t>
            </w:r>
          </w:p>
        </w:tc>
        <w:tc>
          <w:tcPr>
            <w:shd w:fill="auto" w:val="clear"/>
            <w:tcMar>
              <w:top w:w="100.0" w:type="dxa"/>
              <w:left w:w="100.0" w:type="dxa"/>
              <w:bottom w:w="100.0" w:type="dxa"/>
              <w:right w:w="100.0" w:type="dxa"/>
            </w:tcMar>
            <w:vAlign w:val="top"/>
          </w:tcPr>
          <w:p w:rsidR="00000000" w:rsidDel="00000000" w:rsidP="00000000" w:rsidRDefault="00000000" w:rsidRPr="00000000" w14:paraId="0000009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235.30(346.44)</w:t>
            </w:r>
          </w:p>
        </w:tc>
        <w:tc>
          <w:tcPr>
            <w:shd w:fill="auto" w:val="clear"/>
            <w:tcMar>
              <w:top w:w="100.0" w:type="dxa"/>
              <w:left w:w="100.0" w:type="dxa"/>
              <w:bottom w:w="100.0" w:type="dxa"/>
              <w:right w:w="100.0" w:type="dxa"/>
            </w:tcMar>
            <w:vAlign w:val="top"/>
          </w:tcPr>
          <w:p w:rsidR="00000000" w:rsidDel="00000000" w:rsidP="00000000" w:rsidRDefault="00000000" w:rsidRPr="00000000" w14:paraId="0000009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279.96(312.97)</w:t>
            </w:r>
          </w:p>
        </w:tc>
      </w:tr>
    </w:tbl>
    <w:p w:rsidR="00000000" w:rsidDel="00000000" w:rsidP="00000000" w:rsidRDefault="00000000" w:rsidRPr="00000000" w14:paraId="0000009B">
      <w:pPr>
        <w:spacing w:after="0" w:lineRule="auto"/>
        <w:ind w:left="360" w:firstLine="0"/>
        <w:jc w:val="both"/>
        <w:rPr/>
      </w:pPr>
      <w:r w:rsidDel="00000000" w:rsidR="00000000" w:rsidRPr="00000000">
        <w:rPr>
          <w:rtl w:val="0"/>
        </w:rPr>
      </w:r>
    </w:p>
    <w:p w:rsidR="00000000" w:rsidDel="00000000" w:rsidP="00000000" w:rsidRDefault="00000000" w:rsidRPr="00000000" w14:paraId="0000009C">
      <w:pPr>
        <w:spacing w:after="200" w:line="240" w:lineRule="auto"/>
        <w:ind w:left="360" w:firstLine="0"/>
        <w:jc w:val="center"/>
        <w:rPr/>
      </w:pPr>
      <w:r w:rsidDel="00000000" w:rsidR="00000000" w:rsidRPr="00000000">
        <w:rPr>
          <w:i w:val="1"/>
          <w:color w:val="44546a"/>
          <w:sz w:val="18"/>
          <w:szCs w:val="18"/>
          <w:rtl w:val="0"/>
        </w:rPr>
        <w:t xml:space="preserve">*Средно квадратична грешка(RMSE)(Стандартно отклонение) в мм.</w:t>
      </w:r>
      <w:r w:rsidDel="00000000" w:rsidR="00000000" w:rsidRPr="00000000">
        <w:rPr>
          <w:rtl w:val="0"/>
        </w:rPr>
      </w:r>
    </w:p>
    <w:p w:rsidR="00000000" w:rsidDel="00000000" w:rsidP="00000000" w:rsidRDefault="00000000" w:rsidRPr="00000000" w14:paraId="0000009D">
      <w:pPr>
        <w:spacing w:after="200" w:line="240" w:lineRule="auto"/>
        <w:ind w:left="360" w:firstLine="0"/>
        <w:jc w:val="both"/>
        <w:rPr>
          <w:i w:val="1"/>
          <w:color w:val="44546a"/>
          <w:sz w:val="18"/>
          <w:szCs w:val="18"/>
        </w:rPr>
      </w:pPr>
      <w:r w:rsidDel="00000000" w:rsidR="00000000" w:rsidRPr="00000000">
        <w:rPr>
          <w:i w:val="1"/>
          <w:color w:val="44546a"/>
          <w:sz w:val="18"/>
          <w:szCs w:val="18"/>
          <w:rtl w:val="0"/>
        </w:rPr>
        <w:t xml:space="preserve">Таб. 1.1  Коректност на дълбочините на база свойствата на материалите. Клас A: дифузни, Клас B: огледални, Клас C:полупрозрачни. На фиг.1.15 са илюстрирани.</w:t>
      </w:r>
    </w:p>
    <w:p w:rsidR="00000000" w:rsidDel="00000000" w:rsidP="00000000" w:rsidRDefault="00000000" w:rsidRPr="00000000" w14:paraId="0000009E">
      <w:pPr>
        <w:spacing w:after="0" w:lineRule="auto"/>
        <w:ind w:left="360" w:firstLine="0"/>
        <w:jc w:val="both"/>
        <w:rPr/>
      </w:pPr>
      <w:r w:rsidDel="00000000" w:rsidR="00000000" w:rsidRPr="00000000">
        <w:rPr>
          <w:rtl w:val="0"/>
        </w:rPr>
        <w:t xml:space="preserve">Могат да се направят няколко интересни наблюдения на база експериментите. Първо се наблюдава, че точността на дълбочините е различна при различните свойства на материалите. Както е показано на изображение 1.16, средния RMSE на клас A е 26.80 мм с 12.81 мм стандартно отклонение, което е значително по-малко от общото RMSE. Това е очаквано, защото клас A има относително прости свойства, които са лесно предвидими от модела на Ламберти. От фиг. 1.17 за клас B, се заключва, че не може да се изчислят дълбочините на огледални обекти. Тези отблясъци или пречат на отразената IR да се върне при сензора, или отразения IR пренасища сензора. Като резултат, измерените карти на дълбочината показват дупки, които вкарват голямо количество грешки. RMSE за клас B е 110.79 мм с 89.07 мм стандартно отклонение. Клас C е най-предизвикателния клас, защото има разсейване под повърхността и полупрозрачност. Както се очаква, колкото повече нараства прозрачността, измерените грешки драстично се повишават както е показано на фиг. 1.18. </w:t>
      </w:r>
    </w:p>
    <w:p w:rsidR="00000000" w:rsidDel="00000000" w:rsidP="00000000" w:rsidRDefault="00000000" w:rsidRPr="00000000" w14:paraId="0000009F">
      <w:pPr>
        <w:spacing w:after="0" w:lineRule="auto"/>
        <w:ind w:left="360" w:firstLine="0"/>
        <w:jc w:val="both"/>
        <w:rPr/>
      </w:pPr>
      <w:r w:rsidDel="00000000" w:rsidR="00000000" w:rsidRPr="00000000">
        <w:rPr>
          <w:rtl w:val="0"/>
        </w:rPr>
        <w:t xml:space="preserve">Трябва да се отбележи, че грешките асоциирани с полупрозрачните матерали се различава от тези асоциирани с огледалните. За полупрозрачните обекти се наблюдават стойности за дълбочина, докато огледалните показват дупки в картата за дълбочина. Измерването на полупрозрачни материали показва грешки, които често показват по-голяма дълбочина спрямо реалната. Такива отклонения се получават както заради полупрозрачния преден фон, така и от задния фон. Като резултат, правилните точки се намират някъде между предния и задния фон.</w:t>
      </w:r>
    </w:p>
    <w:p w:rsidR="00000000" w:rsidDel="00000000" w:rsidP="00000000" w:rsidRDefault="00000000" w:rsidRPr="00000000" w14:paraId="000000A0">
      <w:pPr>
        <w:spacing w:after="0" w:lineRule="auto"/>
        <w:ind w:left="360" w:firstLine="0"/>
        <w:jc w:val="both"/>
        <w:rPr/>
      </w:pPr>
      <w:r w:rsidDel="00000000" w:rsidR="00000000" w:rsidRPr="00000000">
        <w:rPr>
          <w:rtl w:val="0"/>
        </w:rPr>
        <w:t xml:space="preserve">Обобщенно, RMSE за клас C е 148.51 мм в 72.19 мм стандартно отклонение. Резултатите от експеримента са обобщени в таб. 1.1. Интересно е, че </w:t>
      </w:r>
      <w:r w:rsidDel="00000000" w:rsidR="00000000" w:rsidRPr="00000000">
        <w:rPr>
          <w:rtl w:val="0"/>
        </w:rPr>
        <w:t xml:space="preserve">точността</w:t>
      </w:r>
      <w:r w:rsidDel="00000000" w:rsidR="00000000" w:rsidRPr="00000000">
        <w:rPr>
          <w:rtl w:val="0"/>
        </w:rPr>
        <w:t xml:space="preserve"> не е много зависима от геометричната сложност на обекта. За клас A, A-11,A-12 и </w:t>
      </w:r>
      <w:r w:rsidDel="00000000" w:rsidR="00000000" w:rsidRPr="00000000">
        <w:rPr>
          <w:rtl w:val="0"/>
        </w:rPr>
        <w:t xml:space="preserve">A-13</w:t>
      </w:r>
      <w:r w:rsidDel="00000000" w:rsidR="00000000" w:rsidRPr="00000000">
        <w:rPr>
          <w:rtl w:val="0"/>
        </w:rPr>
        <w:t xml:space="preserve"> са сложни и геометрически неравномерна повърхност, а действителната точност е относително добра. Вместо това се наблюдава, че грешката се увеличава нормалата на повърхността се отклонява от оптичната ос на центъра. Всъщност подобен проблем е разгледан в [69], тъй като ориентация е източник на систематична грешка в измерването на сензора. Като допълнение, повърхности, при които има глобално осветление, се появява multipath IR транспорт(като вдлъбнати повърхности на A-5, A-6,A-10 от клас A) показват грешни измервания.</w:t>
      </w:r>
    </w:p>
    <w:p w:rsidR="00000000" w:rsidDel="00000000" w:rsidP="00000000" w:rsidRDefault="00000000" w:rsidRPr="00000000" w14:paraId="000000A1">
      <w:pPr>
        <w:spacing w:after="0" w:lineRule="auto"/>
        <w:ind w:left="360" w:firstLine="0"/>
        <w:jc w:val="both"/>
        <w:rPr/>
      </w:pPr>
      <w:r w:rsidDel="00000000" w:rsidR="00000000" w:rsidRPr="00000000">
        <w:rPr>
          <w:rtl w:val="0"/>
        </w:rPr>
        <w:t xml:space="preserve">Поради популярното приложение в игрите и взаимодействието с хора, много учени тестват и публикуват резултати от приложението на Kinect. Едно общо наблюдение е, че Kinect представя известна систематична грешка по отношение на разстоянието. Въпреки това няма задълбочени изследвания как Kinect работи с различни материали на повърхности. В този случай точността на Kinect от тестовия набор от данни и резултата е показан на фиг. 1.16, 1.17 и 1.18.</w:t>
      </w:r>
    </w:p>
    <w:p w:rsidR="00000000" w:rsidDel="00000000" w:rsidP="00000000" w:rsidRDefault="00000000" w:rsidRPr="00000000" w14:paraId="000000A2">
      <w:pPr>
        <w:spacing w:after="0" w:lineRule="auto"/>
        <w:ind w:left="360" w:firstLine="0"/>
        <w:jc w:val="both"/>
        <w:rPr/>
      </w:pPr>
      <w:r w:rsidDel="00000000" w:rsidR="00000000" w:rsidRPr="00000000">
        <w:rPr>
          <w:rtl w:val="0"/>
        </w:rPr>
        <w:t xml:space="preserve">Общият RMSE е 191.69мм с 262.19 мм стандартно отклонение. Въпреки това общата производителност е по-лоша от тази на ToF сензорите, който показва сравнително верни резултати за клас A. От експеримента е ясно, че свойствата на материалите са в силна корелация с коректността на дълбочините. RMSE за клас A е 13.67 мм с 9.25 стандартно отклонение. Това е много по-малко от общото RMSE 212.56 мм. Въпреки това, грешката значително се увеличава в клас B(303.58 мм с 249.56 мм отклонение). Причината е, че стойностите за дълбочина на огледалните материали съдържат дупки в картата на дълбочините, подобни на резултати от ToF сензора</w:t>
      </w:r>
    </w:p>
    <w:p w:rsidR="00000000" w:rsidDel="00000000" w:rsidP="00000000" w:rsidRDefault="00000000" w:rsidRPr="00000000" w14:paraId="000000A3">
      <w:pPr>
        <w:spacing w:after="0" w:lineRule="auto"/>
        <w:ind w:left="360" w:firstLine="0"/>
        <w:jc w:val="both"/>
        <w:rPr/>
      </w:pPr>
      <w:r w:rsidDel="00000000" w:rsidR="00000000" w:rsidRPr="00000000">
        <w:rPr>
          <w:rtl w:val="0"/>
        </w:rPr>
        <w:t xml:space="preserve">От експеримента на клас C, се наблюдава, че верността на дълбочината рязко намалява при увеличаване на прозрачността, особено като се започне от обект C-8. В графиката показана фиг. 1.18 може да се забележи, че RMSE намалява при напълно прозрачни обекти(C-12, чиста вода). Тоа е така, защото по обекта се появява разяждащ ефект, който изпраща обратно неочаквани IR сигнали към сензора. Докато сензора получава отразени IR, RMSE се подобрява в тези случаи. Това обаче не винаги означава качествено подобрение. Общото RMSE за клас C е 279.96 мм с 312.97 мм стандартно отклонение. За сравнение може да се използва таб. 1.1.</w:t>
      </w:r>
    </w:p>
    <w:p w:rsidR="00000000" w:rsidDel="00000000" w:rsidP="00000000" w:rsidRDefault="00000000" w:rsidRPr="00000000" w14:paraId="000000A4">
      <w:pPr>
        <w:spacing w:after="0" w:lineRule="auto"/>
        <w:ind w:left="360" w:firstLine="0"/>
        <w:jc w:val="both"/>
        <w:rPr/>
      </w:pPr>
      <w:r w:rsidDel="00000000" w:rsidR="00000000" w:rsidRPr="00000000">
        <w:rPr>
          <w:b w:val="1"/>
          <w:rtl w:val="0"/>
        </w:rPr>
        <w:t xml:space="preserve">Сравнение на ToF и Kinect</w:t>
      </w:r>
      <w:r w:rsidDel="00000000" w:rsidR="00000000" w:rsidRPr="00000000">
        <w:rPr>
          <w:rtl w:val="0"/>
        </w:rPr>
      </w:r>
    </w:p>
    <w:p w:rsidR="00000000" w:rsidDel="00000000" w:rsidP="00000000" w:rsidRDefault="00000000" w:rsidRPr="00000000" w14:paraId="000000A5">
      <w:pPr>
        <w:spacing w:after="0" w:lineRule="auto"/>
        <w:ind w:left="360" w:firstLine="0"/>
        <w:jc w:val="both"/>
        <w:rPr/>
      </w:pPr>
      <w:r w:rsidDel="00000000" w:rsidR="00000000" w:rsidRPr="00000000">
        <w:rPr>
          <w:rtl w:val="0"/>
        </w:rPr>
        <w:t xml:space="preserve">В предишната секция беше демонстрирана производителността на ToF и структурираната светлина. Сега ще се характеризират шаблонте на грешките на всеки сензор на база резултатите от експеримента. И при двата сензора се наблюдават две основни грешки: измествания в данните и загуба на данни. Трудно е да се определи кой тип грешка е най-сериозен, но е ясно, че и двата трябва да се адресират. Най-общо ToF повече се отклонява в изкривяването на данните, докато структурирана светлина страда от загуба на данни. На правкита, ToF сензора създава големи отклонения в дълбочината около граничните пиксели и полупрозрачните обекти, което довежда до неравности в данните. По същата причина, структурирана светлина е склонна към получаването на дупки, в които дълбочината не може да се изчисли. И за двата сензора, огледалните отблясъци водят до загуба на данни.</w:t>
      </w:r>
    </w:p>
    <w:p w:rsidR="00000000" w:rsidDel="00000000" w:rsidP="00000000" w:rsidRDefault="00000000" w:rsidRPr="00000000" w14:paraId="000000A6">
      <w:pPr>
        <w:spacing w:after="0" w:lineRule="auto"/>
        <w:ind w:left="360" w:firstLine="0"/>
        <w:jc w:val="both"/>
        <w:rPr/>
      </w:pPr>
      <w:r w:rsidDel="00000000" w:rsidR="00000000" w:rsidRPr="00000000">
        <w:rPr>
          <w:b w:val="1"/>
          <w:rtl w:val="0"/>
        </w:rPr>
        <w:t xml:space="preserve">1.4.4</w:t>
      </w:r>
      <w:r w:rsidDel="00000000" w:rsidR="00000000" w:rsidRPr="00000000">
        <w:rPr>
          <w:rtl w:val="0"/>
        </w:rPr>
        <w:t xml:space="preserve"> </w:t>
      </w:r>
      <w:r w:rsidDel="00000000" w:rsidR="00000000" w:rsidRPr="00000000">
        <w:rPr>
          <w:b w:val="1"/>
          <w:rtl w:val="0"/>
        </w:rPr>
        <w:t xml:space="preserve">Подобрения</w:t>
      </w:r>
      <w:r w:rsidDel="00000000" w:rsidR="00000000" w:rsidRPr="00000000">
        <w:rPr>
          <w:rtl w:val="0"/>
        </w:rPr>
      </w:r>
    </w:p>
    <w:p w:rsidR="00000000" w:rsidDel="00000000" w:rsidP="00000000" w:rsidRDefault="00000000" w:rsidRPr="00000000" w14:paraId="000000A7">
      <w:pPr>
        <w:spacing w:after="0" w:lineRule="auto"/>
        <w:ind w:left="360" w:firstLine="0"/>
        <w:jc w:val="both"/>
        <w:rPr/>
      </w:pPr>
      <w:r w:rsidDel="00000000" w:rsidR="00000000" w:rsidRPr="00000000">
        <w:rPr>
          <w:rtl w:val="0"/>
        </w:rPr>
        <w:t xml:space="preserve">В тази секция ще се демострит алгоритми за премахване на шум, супер резолюция и рисуване върху набор от данни и ще се представи тяхната производителност. За премахване на шума и супер резолюция ще се тества само клас A, защото класове B и C често страдат от значителни изкривявания в данни  загуба на данни, с което нито премахването на шум, нито супер резолюцията могат да се справят самостоятелно.</w:t>
      </w:r>
    </w:p>
    <w:p w:rsidR="00000000" w:rsidDel="00000000" w:rsidP="00000000" w:rsidRDefault="00000000" w:rsidRPr="00000000" w14:paraId="000000A8">
      <w:pPr>
        <w:spacing w:after="0" w:lineRule="auto"/>
        <w:ind w:left="360" w:firstLine="0"/>
        <w:jc w:val="both"/>
        <w:rPr/>
      </w:pPr>
      <w:r w:rsidDel="00000000" w:rsidR="00000000" w:rsidRPr="00000000">
        <w:rPr>
          <w:rtl w:val="0"/>
        </w:rPr>
        <w:t xml:space="preserve">Чрез включването на класове B и C може да се оцени покачването на качеството при всеки алгоритъм. От друга страна, алгоритъмът за оцветяване ще се приложи на клас B, защото обикновено в този случай грешките са дупки, независимо от типа на сензора. Въпреки, че изображенията на дълбочините се различават от цветните изображения, но се прилагат аналогични алгоритми за оцветяване и на двете, за компенсиране на данните от клас B. Наблюдава се повишаване на точността след запълване на дупките. Трябва да се отбележи, че целта на проучването не е да представи нови и модерни техники, а да предостави резултати от базови тестове на набора от данни.</w:t>
      </w:r>
    </w:p>
    <w:p w:rsidR="00000000" w:rsidDel="00000000" w:rsidP="00000000" w:rsidRDefault="00000000" w:rsidRPr="00000000" w14:paraId="000000A9">
      <w:pPr>
        <w:spacing w:after="0" w:lineRule="auto"/>
        <w:ind w:left="360" w:firstLine="0"/>
        <w:jc w:val="both"/>
        <w:rPr/>
      </w:pPr>
      <w:r w:rsidDel="00000000" w:rsidR="00000000" w:rsidRPr="00000000">
        <w:rPr>
          <w:rtl w:val="0"/>
        </w:rPr>
        <w:t xml:space="preserve">Избира се двустранно филтриране(</w:t>
      </w:r>
      <w:r w:rsidDel="00000000" w:rsidR="00000000" w:rsidRPr="00000000">
        <w:rPr>
          <w:b w:val="1"/>
          <w:rtl w:val="0"/>
        </w:rPr>
        <w:t xml:space="preserve">bilateral filter</w:t>
      </w:r>
      <w:r w:rsidDel="00000000" w:rsidR="00000000" w:rsidRPr="00000000">
        <w:rPr>
          <w:rtl w:val="0"/>
        </w:rPr>
        <w:t xml:space="preserve">) за премахване на шума в измерването. Размерът на двустранното филтриране е зададен на 3х3(за ToF, 174х144 резолюция) или 10х10(за Kinect, 640x480 резолюция). Стандартното отклонение на филтъра е зададено на 2 и за двата сензора. След премахването на шума е изчислено RMSE и като резултат е 27.78 мм за ToF и 13.30 мм за Kinect, както е показано на таб.1.2 и 1.3. Средно двустранният филтър осигурява подобрение в точността на дълбочината - 1.98 мм подобрение за ToF и 0.37 за Kinect. Фиг. 1.19 показва резултата от премахването на шума и входните данни.</w:t>
      </w:r>
    </w:p>
    <w:p w:rsidR="00000000" w:rsidDel="00000000" w:rsidP="00000000" w:rsidRDefault="00000000" w:rsidRPr="00000000" w14:paraId="000000AA">
      <w:pPr>
        <w:spacing w:after="0" w:lineRule="auto"/>
        <w:ind w:left="360" w:firstLine="0"/>
        <w:jc w:val="both"/>
        <w:rPr/>
      </w:pPr>
      <w:r w:rsidDel="00000000" w:rsidR="00000000" w:rsidRPr="00000000">
        <w:rPr/>
        <w:drawing>
          <wp:inline distB="114300" distT="114300" distL="114300" distR="114300">
            <wp:extent cx="2875832" cy="1320822"/>
            <wp:effectExtent b="0" l="0" r="0" t="0"/>
            <wp:docPr id="52" name="image44.png"/>
            <a:graphic>
              <a:graphicData uri="http://schemas.openxmlformats.org/drawingml/2006/picture">
                <pic:pic>
                  <pic:nvPicPr>
                    <pic:cNvPr id="0" name="image44.png"/>
                    <pic:cNvPicPr preferRelativeResize="0"/>
                  </pic:nvPicPr>
                  <pic:blipFill>
                    <a:blip r:embed="rId43"/>
                    <a:srcRect b="0" l="0" r="0" t="0"/>
                    <a:stretch>
                      <a:fillRect/>
                    </a:stretch>
                  </pic:blipFill>
                  <pic:spPr>
                    <a:xfrm>
                      <a:off x="0" y="0"/>
                      <a:ext cx="2875832" cy="1320822"/>
                    </a:xfrm>
                    <a:prstGeom prst="rect"/>
                    <a:ln/>
                  </pic:spPr>
                </pic:pic>
              </a:graphicData>
            </a:graphic>
          </wp:inline>
        </w:drawing>
      </w:r>
      <w:r w:rsidDel="00000000" w:rsidR="00000000" w:rsidRPr="00000000">
        <w:rPr/>
        <w:drawing>
          <wp:inline distB="114300" distT="114300" distL="114300" distR="114300">
            <wp:extent cx="2544528" cy="1323906"/>
            <wp:effectExtent b="0" l="0" r="0" t="0"/>
            <wp:docPr id="64" name="image58.png"/>
            <a:graphic>
              <a:graphicData uri="http://schemas.openxmlformats.org/drawingml/2006/picture">
                <pic:pic>
                  <pic:nvPicPr>
                    <pic:cNvPr id="0" name="image58.png"/>
                    <pic:cNvPicPr preferRelativeResize="0"/>
                  </pic:nvPicPr>
                  <pic:blipFill>
                    <a:blip r:embed="rId44"/>
                    <a:srcRect b="0" l="0" r="0" t="0"/>
                    <a:stretch>
                      <a:fillRect/>
                    </a:stretch>
                  </pic:blipFill>
                  <pic:spPr>
                    <a:xfrm>
                      <a:off x="0" y="0"/>
                      <a:ext cx="2544528" cy="1323906"/>
                    </a:xfrm>
                    <a:prstGeom prst="rect"/>
                    <a:ln/>
                  </pic:spPr>
                </pic:pic>
              </a:graphicData>
            </a:graphic>
          </wp:inline>
        </w:drawing>
      </w:r>
      <w:r w:rsidDel="00000000" w:rsidR="00000000" w:rsidRPr="00000000">
        <w:rPr/>
        <w:drawing>
          <wp:inline distB="114300" distT="114300" distL="114300" distR="114300">
            <wp:extent cx="2750802" cy="1385087"/>
            <wp:effectExtent b="0" l="0" r="0" t="0"/>
            <wp:docPr id="21" name="image15.png"/>
            <a:graphic>
              <a:graphicData uri="http://schemas.openxmlformats.org/drawingml/2006/picture">
                <pic:pic>
                  <pic:nvPicPr>
                    <pic:cNvPr id="0" name="image15.png"/>
                    <pic:cNvPicPr preferRelativeResize="0"/>
                  </pic:nvPicPr>
                  <pic:blipFill>
                    <a:blip r:embed="rId45"/>
                    <a:srcRect b="0" l="0" r="0" t="0"/>
                    <a:stretch>
                      <a:fillRect/>
                    </a:stretch>
                  </pic:blipFill>
                  <pic:spPr>
                    <a:xfrm>
                      <a:off x="0" y="0"/>
                      <a:ext cx="2750802" cy="1385087"/>
                    </a:xfrm>
                    <a:prstGeom prst="rect"/>
                    <a:ln/>
                  </pic:spPr>
                </pic:pic>
              </a:graphicData>
            </a:graphic>
          </wp:inline>
        </w:drawing>
      </w:r>
      <w:r w:rsidDel="00000000" w:rsidR="00000000" w:rsidRPr="00000000">
        <w:rPr/>
        <w:drawing>
          <wp:inline distB="114300" distT="114300" distL="114300" distR="114300">
            <wp:extent cx="2698860" cy="1393314"/>
            <wp:effectExtent b="0" l="0" r="0" t="0"/>
            <wp:docPr id="13" name="image11.png"/>
            <a:graphic>
              <a:graphicData uri="http://schemas.openxmlformats.org/drawingml/2006/picture">
                <pic:pic>
                  <pic:nvPicPr>
                    <pic:cNvPr id="0" name="image11.png"/>
                    <pic:cNvPicPr preferRelativeResize="0"/>
                  </pic:nvPicPr>
                  <pic:blipFill>
                    <a:blip r:embed="rId46"/>
                    <a:srcRect b="0" l="0" r="0" t="0"/>
                    <a:stretch>
                      <a:fillRect/>
                    </a:stretch>
                  </pic:blipFill>
                  <pic:spPr>
                    <a:xfrm>
                      <a:off x="0" y="0"/>
                      <a:ext cx="2698860" cy="1393314"/>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spacing w:after="200" w:line="240" w:lineRule="auto"/>
        <w:ind w:left="360" w:firstLine="0"/>
        <w:jc w:val="both"/>
        <w:rPr>
          <w:i w:val="1"/>
          <w:color w:val="44546a"/>
          <w:sz w:val="18"/>
          <w:szCs w:val="18"/>
        </w:rPr>
      </w:pPr>
      <w:r w:rsidDel="00000000" w:rsidR="00000000" w:rsidRPr="00000000">
        <w:rPr>
          <w:i w:val="1"/>
          <w:color w:val="44546a"/>
          <w:sz w:val="18"/>
          <w:szCs w:val="18"/>
          <w:rtl w:val="0"/>
        </w:rPr>
        <w:t xml:space="preserve">                                                     ToF                                                                                                    Kinect</w:t>
      </w:r>
    </w:p>
    <w:p w:rsidR="00000000" w:rsidDel="00000000" w:rsidP="00000000" w:rsidRDefault="00000000" w:rsidRPr="00000000" w14:paraId="000000AC">
      <w:pPr>
        <w:spacing w:after="200" w:line="240" w:lineRule="auto"/>
        <w:ind w:left="360" w:firstLine="0"/>
        <w:jc w:val="both"/>
        <w:rPr/>
      </w:pPr>
      <w:r w:rsidDel="00000000" w:rsidR="00000000" w:rsidRPr="00000000">
        <w:rPr>
          <w:i w:val="1"/>
          <w:color w:val="44546a"/>
          <w:sz w:val="18"/>
          <w:szCs w:val="18"/>
          <w:rtl w:val="0"/>
        </w:rPr>
        <w:t xml:space="preserve">Фиг. 1.19  Резултат преди и след двустранното филтриране(горе) и двустранна интерполация(долу).</w:t>
      </w:r>
      <w:r w:rsidDel="00000000" w:rsidR="00000000" w:rsidRPr="00000000">
        <w:rPr>
          <w:rtl w:val="0"/>
        </w:rPr>
      </w:r>
    </w:p>
    <w:p w:rsidR="00000000" w:rsidDel="00000000" w:rsidP="00000000" w:rsidRDefault="00000000" w:rsidRPr="00000000" w14:paraId="000000AD">
      <w:pPr>
        <w:spacing w:after="0" w:lineRule="auto"/>
        <w:ind w:left="360" w:firstLine="0"/>
        <w:jc w:val="both"/>
        <w:rPr/>
      </w:pPr>
      <w:r w:rsidDel="00000000" w:rsidR="00000000" w:rsidRPr="00000000">
        <w:rPr>
          <w:rtl w:val="0"/>
        </w:rPr>
        <w:t xml:space="preserve">Прилага се двустранна интерполация за супер резолюция, повишаваща двойно резолюцията за всяко измерение(увеличаване на пробите с коефициент 4). RMSE се изчислява преди и след  процеса за супер резолюцията на база еднакви реални дълбочини. Коректността на дълбочината е намаляла с 2.25 мм(ToF) и 1.35 мм(Kinect) след супер позицията. Намаляване е очаквано, защото възстановяване на повърхностни детайли при ниска резолюция е лошо поставен проблем. Количествените оценки на резултатите от супер резолюцията и премахването на шума са обобщени в таб. 1.2. и 1.3.</w:t>
      </w:r>
    </w:p>
    <w:p w:rsidR="00000000" w:rsidDel="00000000" w:rsidP="00000000" w:rsidRDefault="00000000" w:rsidRPr="00000000" w14:paraId="000000AE">
      <w:pPr>
        <w:spacing w:after="0" w:lineRule="auto"/>
        <w:ind w:left="360" w:firstLine="0"/>
        <w:jc w:val="both"/>
        <w:rPr/>
      </w:pPr>
      <w:r w:rsidDel="00000000" w:rsidR="00000000" w:rsidRPr="00000000">
        <w:rPr/>
        <w:drawing>
          <wp:inline distB="114300" distT="114300" distL="114300" distR="114300">
            <wp:extent cx="2627354" cy="1309635"/>
            <wp:effectExtent b="0" l="0" r="0" t="0"/>
            <wp:docPr id="34" name="image25.png"/>
            <a:graphic>
              <a:graphicData uri="http://schemas.openxmlformats.org/drawingml/2006/picture">
                <pic:pic>
                  <pic:nvPicPr>
                    <pic:cNvPr id="0" name="image25.png"/>
                    <pic:cNvPicPr preferRelativeResize="0"/>
                  </pic:nvPicPr>
                  <pic:blipFill>
                    <a:blip r:embed="rId47"/>
                    <a:srcRect b="0" l="0" r="0" t="0"/>
                    <a:stretch>
                      <a:fillRect/>
                    </a:stretch>
                  </pic:blipFill>
                  <pic:spPr>
                    <a:xfrm>
                      <a:off x="0" y="0"/>
                      <a:ext cx="2627354" cy="1309635"/>
                    </a:xfrm>
                    <a:prstGeom prst="rect"/>
                    <a:ln/>
                  </pic:spPr>
                </pic:pic>
              </a:graphicData>
            </a:graphic>
          </wp:inline>
        </w:drawing>
      </w:r>
      <w:r w:rsidDel="00000000" w:rsidR="00000000" w:rsidRPr="00000000">
        <w:rPr/>
        <w:drawing>
          <wp:inline distB="114300" distT="114300" distL="114300" distR="114300">
            <wp:extent cx="2677050" cy="1309214"/>
            <wp:effectExtent b="0" l="0" r="0" t="0"/>
            <wp:docPr id="66" name="image76.png"/>
            <a:graphic>
              <a:graphicData uri="http://schemas.openxmlformats.org/drawingml/2006/picture">
                <pic:pic>
                  <pic:nvPicPr>
                    <pic:cNvPr id="0" name="image76.png"/>
                    <pic:cNvPicPr preferRelativeResize="0"/>
                  </pic:nvPicPr>
                  <pic:blipFill>
                    <a:blip r:embed="rId48"/>
                    <a:srcRect b="0" l="0" r="0" t="0"/>
                    <a:stretch>
                      <a:fillRect/>
                    </a:stretch>
                  </pic:blipFill>
                  <pic:spPr>
                    <a:xfrm>
                      <a:off x="0" y="0"/>
                      <a:ext cx="2677050" cy="1309214"/>
                    </a:xfrm>
                    <a:prstGeom prst="rect"/>
                    <a:ln/>
                  </pic:spPr>
                </pic:pic>
              </a:graphicData>
            </a:graphic>
          </wp:inline>
        </w:drawing>
      </w:r>
      <w:r w:rsidDel="00000000" w:rsidR="00000000" w:rsidRPr="00000000">
        <w:rPr/>
        <w:drawing>
          <wp:inline distB="114300" distT="114300" distL="114300" distR="114300">
            <wp:extent cx="2715096" cy="1362213"/>
            <wp:effectExtent b="0" l="0" r="0" t="0"/>
            <wp:docPr id="41" name="image37.png"/>
            <a:graphic>
              <a:graphicData uri="http://schemas.openxmlformats.org/drawingml/2006/picture">
                <pic:pic>
                  <pic:nvPicPr>
                    <pic:cNvPr id="0" name="image37.png"/>
                    <pic:cNvPicPr preferRelativeResize="0"/>
                  </pic:nvPicPr>
                  <pic:blipFill>
                    <a:blip r:embed="rId49"/>
                    <a:srcRect b="0" l="0" r="0" t="0"/>
                    <a:stretch>
                      <a:fillRect/>
                    </a:stretch>
                  </pic:blipFill>
                  <pic:spPr>
                    <a:xfrm>
                      <a:off x="0" y="0"/>
                      <a:ext cx="2715096" cy="1362213"/>
                    </a:xfrm>
                    <a:prstGeom prst="rect"/>
                    <a:ln/>
                  </pic:spPr>
                </pic:pic>
              </a:graphicData>
            </a:graphic>
          </wp:inline>
        </w:drawing>
      </w:r>
      <w:r w:rsidDel="00000000" w:rsidR="00000000" w:rsidRPr="00000000">
        <w:rPr/>
        <w:drawing>
          <wp:inline distB="114300" distT="114300" distL="114300" distR="114300">
            <wp:extent cx="2710180" cy="1369060"/>
            <wp:effectExtent b="0" l="0" r="0" t="0"/>
            <wp:docPr id="65" name="image55.png"/>
            <a:graphic>
              <a:graphicData uri="http://schemas.openxmlformats.org/drawingml/2006/picture">
                <pic:pic>
                  <pic:nvPicPr>
                    <pic:cNvPr id="0" name="image55.png"/>
                    <pic:cNvPicPr preferRelativeResize="0"/>
                  </pic:nvPicPr>
                  <pic:blipFill>
                    <a:blip r:embed="rId50"/>
                    <a:srcRect b="0" l="0" r="0" t="0"/>
                    <a:stretch>
                      <a:fillRect/>
                    </a:stretch>
                  </pic:blipFill>
                  <pic:spPr>
                    <a:xfrm>
                      <a:off x="0" y="0"/>
                      <a:ext cx="2710180" cy="1369060"/>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spacing w:after="200" w:line="240" w:lineRule="auto"/>
        <w:ind w:left="360" w:firstLine="0"/>
        <w:jc w:val="both"/>
        <w:rPr/>
      </w:pPr>
      <w:r w:rsidDel="00000000" w:rsidR="00000000" w:rsidRPr="00000000">
        <w:rPr>
          <w:i w:val="1"/>
          <w:color w:val="44546a"/>
          <w:sz w:val="18"/>
          <w:szCs w:val="18"/>
          <w:rtl w:val="0"/>
        </w:rPr>
        <w:t xml:space="preserve">                                                     ToF                                                                                                    Kinect</w:t>
      </w:r>
      <w:r w:rsidDel="00000000" w:rsidR="00000000" w:rsidRPr="00000000">
        <w:rPr>
          <w:rtl w:val="0"/>
        </w:rPr>
      </w:r>
    </w:p>
    <w:p w:rsidR="00000000" w:rsidDel="00000000" w:rsidP="00000000" w:rsidRDefault="00000000" w:rsidRPr="00000000" w14:paraId="000000B0">
      <w:pPr>
        <w:spacing w:after="200" w:line="240" w:lineRule="auto"/>
        <w:ind w:left="360" w:firstLine="0"/>
        <w:jc w:val="both"/>
        <w:rPr/>
      </w:pPr>
      <w:r w:rsidDel="00000000" w:rsidR="00000000" w:rsidRPr="00000000">
        <w:rPr>
          <w:i w:val="1"/>
          <w:color w:val="44546a"/>
          <w:sz w:val="18"/>
          <w:szCs w:val="18"/>
          <w:rtl w:val="0"/>
        </w:rPr>
        <w:t xml:space="preserve">Фиг. 1.20  Преди и след оцветяването.</w:t>
      </w:r>
      <w:r w:rsidDel="00000000" w:rsidR="00000000" w:rsidRPr="00000000">
        <w:rPr>
          <w:rtl w:val="0"/>
        </w:rPr>
      </w:r>
    </w:p>
    <w:p w:rsidR="00000000" w:rsidDel="00000000" w:rsidP="00000000" w:rsidRDefault="00000000" w:rsidRPr="00000000" w14:paraId="000000B1">
      <w:pPr>
        <w:spacing w:after="0" w:lineRule="auto"/>
        <w:ind w:left="360" w:firstLine="0"/>
        <w:jc w:val="both"/>
        <w:rPr/>
      </w:pPr>
      <w:r w:rsidDel="00000000" w:rsidR="00000000" w:rsidRPr="00000000">
        <w:rPr>
          <w:rtl w:val="0"/>
        </w:rPr>
        <w:t xml:space="preserve">За оцветяването се прилага алгоритъм базиран на примерите(</w:t>
      </w:r>
      <w:r w:rsidDel="00000000" w:rsidR="00000000" w:rsidRPr="00000000">
        <w:rPr>
          <w:b w:val="1"/>
          <w:rtl w:val="0"/>
        </w:rPr>
        <w:t xml:space="preserve">exemplar-based</w:t>
      </w:r>
      <w:r w:rsidDel="00000000" w:rsidR="00000000" w:rsidRPr="00000000">
        <w:rPr>
          <w:rtl w:val="0"/>
        </w:rPr>
        <w:t xml:space="preserve">). Criminisi et al. проектират  запълване за запазване линейната структура на сцената и така техният метод е подходящ за дълбочинни изображения. За запълване на дупките се задава размер 3х3 за ToF и 9x9 за Kinect, за да се покрие разлика в резолюциите. Накрая се изчислява RMSE след оцветяването, което е 75.71 мм за ToF и 127.73 мм за Kinect. Общата коректорност се е подобрила с 22.30 мм за ToF и 109.57 мм за Kinect. Подобрението при Kinect е по-значително, защото загуба на данни е по-често срещана. След процеса на оцеветяване, се получава разумно подобрение на качеството за клас B.</w:t>
      </w:r>
    </w:p>
    <w:p w:rsidR="00000000" w:rsidDel="00000000" w:rsidP="00000000" w:rsidRDefault="00000000" w:rsidRPr="00000000" w14:paraId="000000B2">
      <w:pPr>
        <w:spacing w:after="0" w:lineRule="auto"/>
        <w:ind w:left="360" w:firstLine="0"/>
        <w:jc w:val="both"/>
        <w:rPr/>
      </w:pPr>
      <w:r w:rsidDel="00000000" w:rsidR="00000000" w:rsidRPr="00000000">
        <w:rPr>
          <w:rtl w:val="0"/>
        </w:rPr>
      </w:r>
    </w:p>
    <w:tbl>
      <w:tblPr>
        <w:tblStyle w:val="Table2"/>
        <w:tblW w:w="8712.0" w:type="dxa"/>
        <w:jc w:val="left"/>
        <w:tblInd w:w="4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78"/>
        <w:gridCol w:w="2178"/>
        <w:gridCol w:w="2178"/>
        <w:gridCol w:w="2178"/>
        <w:tblGridChange w:id="0">
          <w:tblGrid>
            <w:gridCol w:w="2178"/>
            <w:gridCol w:w="2178"/>
            <w:gridCol w:w="2178"/>
            <w:gridCol w:w="2178"/>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B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Оригинално RMSE</w:t>
            </w:r>
          </w:p>
        </w:tc>
        <w:tc>
          <w:tcPr>
            <w:shd w:fill="auto" w:val="clear"/>
            <w:tcMar>
              <w:top w:w="100.0" w:type="dxa"/>
              <w:left w:w="100.0" w:type="dxa"/>
              <w:bottom w:w="100.0" w:type="dxa"/>
              <w:right w:w="100.0" w:type="dxa"/>
            </w:tcMar>
            <w:vAlign w:val="top"/>
          </w:tcPr>
          <w:p w:rsidR="00000000" w:rsidDel="00000000" w:rsidP="00000000" w:rsidRDefault="00000000" w:rsidRPr="00000000" w14:paraId="000000B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Двустранно филтриране</w:t>
            </w:r>
          </w:p>
        </w:tc>
        <w:tc>
          <w:tcPr>
            <w:shd w:fill="auto" w:val="clear"/>
            <w:tcMar>
              <w:top w:w="100.0" w:type="dxa"/>
              <w:left w:w="100.0" w:type="dxa"/>
              <w:bottom w:w="100.0" w:type="dxa"/>
              <w:right w:w="100.0" w:type="dxa"/>
            </w:tcMar>
            <w:vAlign w:val="top"/>
          </w:tcPr>
          <w:p w:rsidR="00000000" w:rsidDel="00000000" w:rsidP="00000000" w:rsidRDefault="00000000" w:rsidRPr="00000000" w14:paraId="000000B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Билинейна интерполация</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B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Tof</w:t>
            </w:r>
          </w:p>
        </w:tc>
        <w:tc>
          <w:tcPr>
            <w:shd w:fill="auto" w:val="clear"/>
            <w:tcMar>
              <w:top w:w="100.0" w:type="dxa"/>
              <w:left w:w="100.0" w:type="dxa"/>
              <w:bottom w:w="100.0" w:type="dxa"/>
              <w:right w:w="100.0" w:type="dxa"/>
            </w:tcMar>
            <w:vAlign w:val="top"/>
          </w:tcPr>
          <w:p w:rsidR="00000000" w:rsidDel="00000000" w:rsidP="00000000" w:rsidRDefault="00000000" w:rsidRPr="00000000" w14:paraId="000000B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29.68(10.95)</w:t>
            </w:r>
          </w:p>
        </w:tc>
        <w:tc>
          <w:tcPr>
            <w:shd w:fill="auto" w:val="clear"/>
            <w:tcMar>
              <w:top w:w="100.0" w:type="dxa"/>
              <w:left w:w="100.0" w:type="dxa"/>
              <w:bottom w:w="100.0" w:type="dxa"/>
              <w:right w:w="100.0" w:type="dxa"/>
            </w:tcMar>
            <w:vAlign w:val="top"/>
          </w:tcPr>
          <w:p w:rsidR="00000000" w:rsidDel="00000000" w:rsidP="00000000" w:rsidRDefault="00000000" w:rsidRPr="00000000" w14:paraId="000000B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27.78(10.37)</w:t>
            </w:r>
          </w:p>
        </w:tc>
        <w:tc>
          <w:tcPr>
            <w:shd w:fill="auto" w:val="clear"/>
            <w:tcMar>
              <w:top w:w="100.0" w:type="dxa"/>
              <w:left w:w="100.0" w:type="dxa"/>
              <w:bottom w:w="100.0" w:type="dxa"/>
              <w:right w:w="100.0" w:type="dxa"/>
            </w:tcMar>
            <w:vAlign w:val="top"/>
          </w:tcPr>
          <w:p w:rsidR="00000000" w:rsidDel="00000000" w:rsidP="00000000" w:rsidRDefault="00000000" w:rsidRPr="00000000" w14:paraId="000000B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31.93(23.34)</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B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Kinect</w:t>
            </w:r>
          </w:p>
        </w:tc>
        <w:tc>
          <w:tcPr>
            <w:shd w:fill="auto" w:val="clear"/>
            <w:tcMar>
              <w:top w:w="100.0" w:type="dxa"/>
              <w:left w:w="100.0" w:type="dxa"/>
              <w:bottom w:w="100.0" w:type="dxa"/>
              <w:right w:w="100.0" w:type="dxa"/>
            </w:tcMar>
            <w:vAlign w:val="top"/>
          </w:tcPr>
          <w:p w:rsidR="00000000" w:rsidDel="00000000" w:rsidP="00000000" w:rsidRDefault="00000000" w:rsidRPr="00000000" w14:paraId="000000B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13.67(9.25)</w:t>
            </w:r>
          </w:p>
        </w:tc>
        <w:tc>
          <w:tcPr>
            <w:shd w:fill="auto" w:val="clear"/>
            <w:tcMar>
              <w:top w:w="100.0" w:type="dxa"/>
              <w:left w:w="100.0" w:type="dxa"/>
              <w:bottom w:w="100.0" w:type="dxa"/>
              <w:right w:w="100.0" w:type="dxa"/>
            </w:tcMar>
            <w:vAlign w:val="top"/>
          </w:tcPr>
          <w:p w:rsidR="00000000" w:rsidDel="00000000" w:rsidP="00000000" w:rsidRDefault="00000000" w:rsidRPr="00000000" w14:paraId="000000B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13.30(9.05)</w:t>
            </w:r>
          </w:p>
        </w:tc>
        <w:tc>
          <w:tcPr>
            <w:shd w:fill="auto" w:val="clear"/>
            <w:tcMar>
              <w:top w:w="100.0" w:type="dxa"/>
              <w:left w:w="100.0" w:type="dxa"/>
              <w:bottom w:w="100.0" w:type="dxa"/>
              <w:right w:w="100.0" w:type="dxa"/>
            </w:tcMar>
            <w:vAlign w:val="top"/>
          </w:tcPr>
          <w:p w:rsidR="00000000" w:rsidDel="00000000" w:rsidP="00000000" w:rsidRDefault="00000000" w:rsidRPr="00000000" w14:paraId="000000B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15.02(12.61)</w:t>
            </w:r>
          </w:p>
        </w:tc>
      </w:tr>
    </w:tbl>
    <w:p w:rsidR="00000000" w:rsidDel="00000000" w:rsidP="00000000" w:rsidRDefault="00000000" w:rsidRPr="00000000" w14:paraId="000000BF">
      <w:pPr>
        <w:spacing w:after="0" w:lineRule="auto"/>
        <w:ind w:left="360" w:firstLine="0"/>
        <w:jc w:val="both"/>
        <w:rPr/>
      </w:pPr>
      <w:r w:rsidDel="00000000" w:rsidR="00000000" w:rsidRPr="00000000">
        <w:rPr>
          <w:rtl w:val="0"/>
        </w:rPr>
      </w:r>
    </w:p>
    <w:p w:rsidR="00000000" w:rsidDel="00000000" w:rsidP="00000000" w:rsidRDefault="00000000" w:rsidRPr="00000000" w14:paraId="000000C0">
      <w:pPr>
        <w:spacing w:after="200" w:line="240" w:lineRule="auto"/>
        <w:ind w:left="360" w:firstLine="0"/>
        <w:jc w:val="center"/>
        <w:rPr/>
      </w:pPr>
      <w:r w:rsidDel="00000000" w:rsidR="00000000" w:rsidRPr="00000000">
        <w:rPr>
          <w:i w:val="1"/>
          <w:color w:val="44546a"/>
          <w:sz w:val="18"/>
          <w:szCs w:val="18"/>
          <w:rtl w:val="0"/>
        </w:rPr>
        <w:t xml:space="preserve">*Средно квадратична грешка(RMSE)(Стандартно отклонение) в мм.</w:t>
      </w:r>
      <w:r w:rsidDel="00000000" w:rsidR="00000000" w:rsidRPr="00000000">
        <w:rPr>
          <w:rtl w:val="0"/>
        </w:rPr>
      </w:r>
    </w:p>
    <w:p w:rsidR="00000000" w:rsidDel="00000000" w:rsidP="00000000" w:rsidRDefault="00000000" w:rsidRPr="00000000" w14:paraId="000000C1">
      <w:pPr>
        <w:spacing w:after="200" w:line="240" w:lineRule="auto"/>
        <w:ind w:left="360" w:firstLine="0"/>
        <w:jc w:val="both"/>
        <w:rPr>
          <w:i w:val="1"/>
          <w:color w:val="44546a"/>
          <w:sz w:val="18"/>
          <w:szCs w:val="18"/>
        </w:rPr>
      </w:pPr>
      <w:r w:rsidDel="00000000" w:rsidR="00000000" w:rsidRPr="00000000">
        <w:rPr>
          <w:i w:val="1"/>
          <w:color w:val="44546a"/>
          <w:sz w:val="18"/>
          <w:szCs w:val="18"/>
          <w:rtl w:val="0"/>
        </w:rPr>
        <w:t xml:space="preserve">Таб. 1.2  Точността на дълбочината преди и след двустранно филтриране и супер резолюция за клас A. Показано на фиг.1.19.</w:t>
      </w:r>
    </w:p>
    <w:p w:rsidR="00000000" w:rsidDel="00000000" w:rsidP="00000000" w:rsidRDefault="00000000" w:rsidRPr="00000000" w14:paraId="000000C2">
      <w:pPr>
        <w:spacing w:after="0" w:lineRule="auto"/>
        <w:ind w:left="360" w:firstLine="0"/>
        <w:jc w:val="both"/>
        <w:rPr/>
      </w:pPr>
      <w:r w:rsidDel="00000000" w:rsidR="00000000" w:rsidRPr="00000000">
        <w:rPr>
          <w:rtl w:val="0"/>
        </w:rPr>
      </w:r>
    </w:p>
    <w:tbl>
      <w:tblPr>
        <w:tblStyle w:val="Table3"/>
        <w:tblW w:w="8712.0" w:type="dxa"/>
        <w:jc w:val="left"/>
        <w:tblInd w:w="4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904"/>
        <w:gridCol w:w="2904"/>
        <w:gridCol w:w="2904"/>
        <w:tblGridChange w:id="0">
          <w:tblGrid>
            <w:gridCol w:w="2904"/>
            <w:gridCol w:w="2904"/>
            <w:gridCol w:w="2904"/>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C3">
            <w:pPr>
              <w:widowControl w:val="0"/>
              <w:spacing w:after="0"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4">
            <w:pPr>
              <w:widowControl w:val="0"/>
              <w:spacing w:after="0" w:line="240" w:lineRule="auto"/>
              <w:rPr/>
            </w:pPr>
            <w:r w:rsidDel="00000000" w:rsidR="00000000" w:rsidRPr="00000000">
              <w:rPr>
                <w:rtl w:val="0"/>
              </w:rPr>
              <w:t xml:space="preserve">Оригинално RMSE</w:t>
            </w:r>
          </w:p>
        </w:tc>
        <w:tc>
          <w:tcPr>
            <w:shd w:fill="auto" w:val="clear"/>
            <w:tcMar>
              <w:top w:w="100.0" w:type="dxa"/>
              <w:left w:w="100.0" w:type="dxa"/>
              <w:bottom w:w="100.0" w:type="dxa"/>
              <w:right w:w="100.0" w:type="dxa"/>
            </w:tcMar>
            <w:vAlign w:val="top"/>
          </w:tcPr>
          <w:p w:rsidR="00000000" w:rsidDel="00000000" w:rsidP="00000000" w:rsidRDefault="00000000" w:rsidRPr="00000000" w14:paraId="000000C5">
            <w:pPr>
              <w:widowControl w:val="0"/>
              <w:spacing w:after="0" w:line="240" w:lineRule="auto"/>
              <w:rPr/>
            </w:pPr>
            <w:r w:rsidDel="00000000" w:rsidR="00000000" w:rsidRPr="00000000">
              <w:rPr>
                <w:rtl w:val="0"/>
              </w:rPr>
              <w:t xml:space="preserve">Оцветяване базирано на примери(example-base)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C6">
            <w:pPr>
              <w:widowControl w:val="0"/>
              <w:spacing w:after="0" w:line="240" w:lineRule="auto"/>
              <w:rPr/>
            </w:pPr>
            <w:r w:rsidDel="00000000" w:rsidR="00000000" w:rsidRPr="00000000">
              <w:rPr>
                <w:rtl w:val="0"/>
              </w:rPr>
              <w:t xml:space="preserve">Tof</w:t>
            </w:r>
          </w:p>
        </w:tc>
        <w:tc>
          <w:tcPr>
            <w:shd w:fill="auto" w:val="clear"/>
            <w:tcMar>
              <w:top w:w="100.0" w:type="dxa"/>
              <w:left w:w="100.0" w:type="dxa"/>
              <w:bottom w:w="100.0" w:type="dxa"/>
              <w:right w:w="100.0" w:type="dxa"/>
            </w:tcMar>
            <w:vAlign w:val="top"/>
          </w:tcPr>
          <w:p w:rsidR="00000000" w:rsidDel="00000000" w:rsidP="00000000" w:rsidRDefault="00000000" w:rsidRPr="00000000" w14:paraId="000000C7">
            <w:pPr>
              <w:widowControl w:val="0"/>
              <w:spacing w:after="0" w:line="240" w:lineRule="auto"/>
              <w:rPr/>
            </w:pPr>
            <w:r w:rsidDel="00000000" w:rsidR="00000000" w:rsidRPr="00000000">
              <w:rPr>
                <w:rtl w:val="0"/>
              </w:rPr>
              <w:t xml:space="preserve">93.91(87.91)</w:t>
            </w:r>
          </w:p>
        </w:tc>
        <w:tc>
          <w:tcPr>
            <w:shd w:fill="auto" w:val="clear"/>
            <w:tcMar>
              <w:top w:w="100.0" w:type="dxa"/>
              <w:left w:w="100.0" w:type="dxa"/>
              <w:bottom w:w="100.0" w:type="dxa"/>
              <w:right w:w="100.0" w:type="dxa"/>
            </w:tcMar>
            <w:vAlign w:val="top"/>
          </w:tcPr>
          <w:p w:rsidR="00000000" w:rsidDel="00000000" w:rsidP="00000000" w:rsidRDefault="00000000" w:rsidRPr="00000000" w14:paraId="000000C8">
            <w:pPr>
              <w:widowControl w:val="0"/>
              <w:spacing w:after="0" w:line="240" w:lineRule="auto"/>
              <w:rPr/>
            </w:pPr>
            <w:r w:rsidDel="00000000" w:rsidR="00000000" w:rsidRPr="00000000">
              <w:rPr>
                <w:rtl w:val="0"/>
              </w:rPr>
              <w:t xml:space="preserve">71.62(71.80)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C9">
            <w:pPr>
              <w:widowControl w:val="0"/>
              <w:spacing w:after="0" w:line="240" w:lineRule="auto"/>
              <w:rPr/>
            </w:pPr>
            <w:r w:rsidDel="00000000" w:rsidR="00000000" w:rsidRPr="00000000">
              <w:rPr>
                <w:rtl w:val="0"/>
              </w:rPr>
              <w:t xml:space="preserve">Kinect</w:t>
            </w:r>
          </w:p>
        </w:tc>
        <w:tc>
          <w:tcPr>
            <w:shd w:fill="auto" w:val="clear"/>
            <w:tcMar>
              <w:top w:w="100.0" w:type="dxa"/>
              <w:left w:w="100.0" w:type="dxa"/>
              <w:bottom w:w="100.0" w:type="dxa"/>
              <w:right w:w="100.0" w:type="dxa"/>
            </w:tcMar>
            <w:vAlign w:val="top"/>
          </w:tcPr>
          <w:p w:rsidR="00000000" w:rsidDel="00000000" w:rsidP="00000000" w:rsidRDefault="00000000" w:rsidRPr="00000000" w14:paraId="000000CA">
            <w:pPr>
              <w:widowControl w:val="0"/>
              <w:spacing w:after="0" w:line="240" w:lineRule="auto"/>
              <w:rPr/>
            </w:pPr>
            <w:r w:rsidDel="00000000" w:rsidR="00000000" w:rsidRPr="00000000">
              <w:rPr>
                <w:rtl w:val="0"/>
              </w:rPr>
              <w:t xml:space="preserve">235.30(346.44)</w:t>
            </w:r>
          </w:p>
        </w:tc>
        <w:tc>
          <w:tcPr>
            <w:shd w:fill="auto" w:val="clear"/>
            <w:tcMar>
              <w:top w:w="100.0" w:type="dxa"/>
              <w:left w:w="100.0" w:type="dxa"/>
              <w:bottom w:w="100.0" w:type="dxa"/>
              <w:right w:w="100.0" w:type="dxa"/>
            </w:tcMar>
            <w:vAlign w:val="top"/>
          </w:tcPr>
          <w:p w:rsidR="00000000" w:rsidDel="00000000" w:rsidP="00000000" w:rsidRDefault="00000000" w:rsidRPr="00000000" w14:paraId="000000CB">
            <w:pPr>
              <w:widowControl w:val="0"/>
              <w:spacing w:after="0" w:line="240" w:lineRule="auto"/>
              <w:rPr/>
            </w:pPr>
            <w:r w:rsidDel="00000000" w:rsidR="00000000" w:rsidRPr="00000000">
              <w:rPr>
                <w:rtl w:val="0"/>
              </w:rPr>
              <w:t xml:space="preserve">125.73(208.66)</w:t>
            </w:r>
          </w:p>
        </w:tc>
      </w:tr>
    </w:tbl>
    <w:p w:rsidR="00000000" w:rsidDel="00000000" w:rsidP="00000000" w:rsidRDefault="00000000" w:rsidRPr="00000000" w14:paraId="000000CC">
      <w:pPr>
        <w:spacing w:after="0" w:lineRule="auto"/>
        <w:ind w:left="360" w:firstLine="0"/>
        <w:jc w:val="both"/>
        <w:rPr/>
      </w:pPr>
      <w:r w:rsidDel="00000000" w:rsidR="00000000" w:rsidRPr="00000000">
        <w:rPr>
          <w:rtl w:val="0"/>
        </w:rPr>
      </w:r>
    </w:p>
    <w:p w:rsidR="00000000" w:rsidDel="00000000" w:rsidP="00000000" w:rsidRDefault="00000000" w:rsidRPr="00000000" w14:paraId="000000CD">
      <w:pPr>
        <w:spacing w:after="200" w:line="240" w:lineRule="auto"/>
        <w:ind w:left="360" w:firstLine="0"/>
        <w:jc w:val="center"/>
        <w:rPr/>
      </w:pPr>
      <w:r w:rsidDel="00000000" w:rsidR="00000000" w:rsidRPr="00000000">
        <w:rPr>
          <w:i w:val="1"/>
          <w:color w:val="44546a"/>
          <w:sz w:val="18"/>
          <w:szCs w:val="18"/>
          <w:rtl w:val="0"/>
        </w:rPr>
        <w:t xml:space="preserve">*Средно квадратична грешка(RMSE)(Стандартно отклонение) в мм.</w:t>
      </w:r>
      <w:r w:rsidDel="00000000" w:rsidR="00000000" w:rsidRPr="00000000">
        <w:rPr>
          <w:rtl w:val="0"/>
        </w:rPr>
      </w:r>
    </w:p>
    <w:p w:rsidR="00000000" w:rsidDel="00000000" w:rsidP="00000000" w:rsidRDefault="00000000" w:rsidRPr="00000000" w14:paraId="000000CE">
      <w:pPr>
        <w:spacing w:after="200" w:line="240" w:lineRule="auto"/>
        <w:ind w:left="360" w:firstLine="0"/>
        <w:jc w:val="both"/>
        <w:rPr>
          <w:i w:val="1"/>
          <w:color w:val="44546a"/>
          <w:sz w:val="18"/>
          <w:szCs w:val="18"/>
        </w:rPr>
      </w:pPr>
      <w:r w:rsidDel="00000000" w:rsidR="00000000" w:rsidRPr="00000000">
        <w:rPr>
          <w:i w:val="1"/>
          <w:color w:val="44546a"/>
          <w:sz w:val="18"/>
          <w:szCs w:val="18"/>
          <w:rtl w:val="0"/>
        </w:rPr>
        <w:t xml:space="preserve">Таб. 1.3  Точността на дълбочината преди и след оцветяване за клас B. Показано на фиг.1.20.</w:t>
      </w:r>
    </w:p>
    <w:p w:rsidR="00000000" w:rsidDel="00000000" w:rsidP="00000000" w:rsidRDefault="00000000" w:rsidRPr="00000000" w14:paraId="000000CF">
      <w:pPr>
        <w:spacing w:after="0" w:lineRule="auto"/>
        <w:ind w:left="360" w:firstLine="0"/>
        <w:jc w:val="both"/>
        <w:rPr/>
      </w:pPr>
      <w:r w:rsidDel="00000000" w:rsidR="00000000" w:rsidRPr="00000000">
        <w:rPr>
          <w:rtl w:val="0"/>
        </w:rPr>
        <w:t xml:space="preserve">На база проучването, може да се потвърди, че и двата сензора за дълбочина предоставят относително верни измервания на дълбочината за дифузни материали(клас A). За огледални материали(клас B) и двата сензора показват загуба на данни, която се появява като дупки в измерената дълбочина. Такава загубата на данни причинява голяма грешка в изображенията на дълбочина. За полупрозрачни материали(клас C), ToF сензора показва нелинейно изкривяване в данните към задния фон. От друга страна, сензора Kinect показва загуба на данни. С нарастването на прозрачността, производителността съответно и на двата сензора намалява.</w:t>
      </w:r>
    </w:p>
    <w:p w:rsidR="00000000" w:rsidDel="00000000" w:rsidP="00000000" w:rsidRDefault="00000000" w:rsidRPr="00000000" w14:paraId="000000D0">
      <w:pPr>
        <w:numPr>
          <w:ilvl w:val="1"/>
          <w:numId w:val="3"/>
        </w:numPr>
        <w:spacing w:after="0" w:lineRule="auto"/>
        <w:ind w:left="360"/>
        <w:jc w:val="both"/>
      </w:pPr>
      <w:r w:rsidDel="00000000" w:rsidR="00000000" w:rsidRPr="00000000">
        <w:rPr>
          <w:b w:val="1"/>
          <w:rtl w:val="0"/>
        </w:rPr>
        <w:t xml:space="preserve">Заключения</w:t>
      </w:r>
    </w:p>
    <w:p w:rsidR="00000000" w:rsidDel="00000000" w:rsidP="00000000" w:rsidRDefault="00000000" w:rsidRPr="00000000" w14:paraId="000000D1">
      <w:pPr>
        <w:spacing w:after="0" w:lineRule="auto"/>
        <w:ind w:left="360" w:firstLine="0"/>
        <w:jc w:val="both"/>
        <w:rPr/>
      </w:pPr>
      <w:r w:rsidDel="00000000" w:rsidR="00000000" w:rsidRPr="00000000">
        <w:rPr>
          <w:rtl w:val="0"/>
        </w:rPr>
        <w:t xml:space="preserve">В тази глава бяха отчетени количествени и качествени резултати от експерименти върху двата сензора. Допълнително се представят добре структуриран набор от данни на изображения на дълбочини на реални обекти, който е придружен с данни за реалните дълбочини. Наборът от данни обхваща голямо разнообразие от сложни радиометрични и геометрични форми, които са подходящи за оценка на алгоритмите за обработка. Анализа показа важни проблеми при измерването на дълбочината и обработката, особено грешните измервания на база свойствата на материалите. Наборът от данни ще осигури стандартна рамка за оценка на други алгоритми за премахване на шум, супер резолюция, интерполация и подобни алгоритми за обработка.</w:t>
      </w:r>
    </w:p>
    <w:p w:rsidR="00000000" w:rsidDel="00000000" w:rsidP="00000000" w:rsidRDefault="00000000" w:rsidRPr="00000000" w14:paraId="000000D2">
      <w:pPr>
        <w:spacing w:after="0" w:lineRule="auto"/>
        <w:ind w:left="360" w:firstLine="0"/>
        <w:jc w:val="both"/>
        <w:rPr/>
      </w:pPr>
      <w:r w:rsidDel="00000000" w:rsidR="00000000" w:rsidRPr="00000000">
        <w:rPr/>
        <w:drawing>
          <wp:inline distB="114300" distT="114300" distL="114300" distR="114300">
            <wp:extent cx="5760410" cy="5016500"/>
            <wp:effectExtent b="0" l="0" r="0" t="0"/>
            <wp:docPr id="18" name="image18.png"/>
            <a:graphic>
              <a:graphicData uri="http://schemas.openxmlformats.org/drawingml/2006/picture">
                <pic:pic>
                  <pic:nvPicPr>
                    <pic:cNvPr id="0" name="image18.png"/>
                    <pic:cNvPicPr preferRelativeResize="0"/>
                  </pic:nvPicPr>
                  <pic:blipFill>
                    <a:blip r:embed="rId51"/>
                    <a:srcRect b="0" l="0" r="0" t="0"/>
                    <a:stretch>
                      <a:fillRect/>
                    </a:stretch>
                  </pic:blipFill>
                  <pic:spPr>
                    <a:xfrm>
                      <a:off x="0" y="0"/>
                      <a:ext cx="5760410" cy="5016500"/>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spacing w:after="200" w:line="240" w:lineRule="auto"/>
        <w:ind w:left="360" w:firstLine="0"/>
        <w:jc w:val="both"/>
        <w:rPr>
          <w:i w:val="1"/>
          <w:color w:val="44546a"/>
          <w:sz w:val="18"/>
          <w:szCs w:val="18"/>
        </w:rPr>
      </w:pPr>
      <w:r w:rsidDel="00000000" w:rsidR="00000000" w:rsidRPr="00000000">
        <w:rPr>
          <w:i w:val="1"/>
          <w:color w:val="44546a"/>
          <w:sz w:val="18"/>
          <w:szCs w:val="18"/>
        </w:rPr>
        <w:drawing>
          <wp:inline distB="114300" distT="114300" distL="114300" distR="114300">
            <wp:extent cx="5760410" cy="2336800"/>
            <wp:effectExtent b="0" l="0" r="0" t="0"/>
            <wp:docPr id="10" name="image9.png"/>
            <a:graphic>
              <a:graphicData uri="http://schemas.openxmlformats.org/drawingml/2006/picture">
                <pic:pic>
                  <pic:nvPicPr>
                    <pic:cNvPr id="0" name="image9.png"/>
                    <pic:cNvPicPr preferRelativeResize="0"/>
                  </pic:nvPicPr>
                  <pic:blipFill>
                    <a:blip r:embed="rId52"/>
                    <a:srcRect b="0" l="0" r="0" t="0"/>
                    <a:stretch>
                      <a:fillRect/>
                    </a:stretch>
                  </pic:blipFill>
                  <pic:spPr>
                    <a:xfrm>
                      <a:off x="0" y="0"/>
                      <a:ext cx="5760410" cy="2336800"/>
                    </a:xfrm>
                    <a:prstGeom prst="rect"/>
                    <a:ln/>
                  </pic:spPr>
                </pic:pic>
              </a:graphicData>
            </a:graphic>
          </wp:inline>
        </w:drawing>
      </w:r>
      <w:r w:rsidDel="00000000" w:rsidR="00000000" w:rsidRPr="00000000">
        <w:rPr>
          <w:rtl w:val="0"/>
        </w:rPr>
      </w:r>
    </w:p>
    <w:p w:rsidR="00000000" w:rsidDel="00000000" w:rsidP="00000000" w:rsidRDefault="00000000" w:rsidRPr="00000000" w14:paraId="000000D4">
      <w:pPr>
        <w:spacing w:after="200" w:line="240" w:lineRule="auto"/>
        <w:ind w:left="360" w:firstLine="0"/>
        <w:jc w:val="both"/>
        <w:rPr/>
      </w:pPr>
      <w:r w:rsidDel="00000000" w:rsidR="00000000" w:rsidRPr="00000000">
        <w:rPr>
          <w:i w:val="1"/>
          <w:color w:val="44546a"/>
          <w:sz w:val="18"/>
          <w:szCs w:val="18"/>
          <w:rtl w:val="0"/>
        </w:rPr>
        <w:t xml:space="preserve">Фиг. 1.20  Примерни изображения на дълбочина и карти на разликите от тестовия набор изображения.</w:t>
      </w:r>
      <w:r w:rsidDel="00000000" w:rsidR="00000000" w:rsidRPr="00000000">
        <w:rPr>
          <w:rtl w:val="0"/>
        </w:rPr>
      </w:r>
    </w:p>
    <w:p w:rsidR="00000000" w:rsidDel="00000000" w:rsidP="00000000" w:rsidRDefault="00000000" w:rsidRPr="00000000" w14:paraId="000000D5">
      <w:pPr>
        <w:pStyle w:val="Subtitle"/>
        <w:jc w:val="both"/>
        <w:rPr>
          <w:rFonts w:ascii="Calibri" w:cs="Calibri" w:eastAsia="Calibri" w:hAnsi="Calibri"/>
          <w:b w:val="1"/>
          <w:i w:val="0"/>
          <w:color w:val="000000"/>
          <w:sz w:val="22"/>
          <w:szCs w:val="22"/>
        </w:rPr>
      </w:pPr>
      <w:bookmarkStart w:colFirst="0" w:colLast="0" w:name="_heading=h.9vlkx4tizbwo" w:id="3"/>
      <w:bookmarkEnd w:id="3"/>
      <w:r w:rsidDel="00000000" w:rsidR="00000000" w:rsidRPr="00000000">
        <w:rPr>
          <w:rtl w:val="0"/>
        </w:rPr>
      </w:r>
    </w:p>
    <w:p w:rsidR="00000000" w:rsidDel="00000000" w:rsidP="00000000" w:rsidRDefault="00000000" w:rsidRPr="00000000" w14:paraId="000000D6">
      <w:pPr>
        <w:pStyle w:val="Subtitle"/>
        <w:numPr>
          <w:ilvl w:val="0"/>
          <w:numId w:val="3"/>
        </w:numPr>
        <w:ind w:left="360"/>
        <w:jc w:val="both"/>
        <w:rPr>
          <w:b w:val="1"/>
        </w:rPr>
      </w:pPr>
      <w:bookmarkStart w:colFirst="0" w:colLast="0" w:name="_heading=h.xeim8qyc1lsz" w:id="4"/>
      <w:bookmarkEnd w:id="4"/>
      <w:r w:rsidDel="00000000" w:rsidR="00000000" w:rsidRPr="00000000">
        <w:rPr>
          <w:rtl w:val="0"/>
        </w:rPr>
        <w:t xml:space="preserve">Глава 2 – Двусмисленост на ToF данните</w:t>
      </w:r>
      <w:r w:rsidDel="00000000" w:rsidR="00000000" w:rsidRPr="00000000">
        <w:rPr>
          <w:rtl w:val="0"/>
        </w:rPr>
      </w:r>
    </w:p>
    <w:p w:rsidR="00000000" w:rsidDel="00000000" w:rsidP="00000000" w:rsidRDefault="00000000" w:rsidRPr="00000000" w14:paraId="000000D7">
      <w:pPr>
        <w:spacing w:after="0" w:lineRule="auto"/>
        <w:ind w:left="360" w:firstLine="0"/>
        <w:jc w:val="both"/>
        <w:rPr/>
      </w:pPr>
      <w:r w:rsidDel="00000000" w:rsidR="00000000" w:rsidRPr="00000000">
        <w:rPr>
          <w:rtl w:val="0"/>
        </w:rPr>
        <w:t xml:space="preserve">Абстракт –Максималният обхват на ToF камерата е ограничена от периодичността на измерения сигнал. Отвъд определен диапазон, който се определя от честотата на сигнала, измерванията се объркват от фазово застъпване(</w:t>
      </w:r>
      <w:r w:rsidDel="00000000" w:rsidR="00000000" w:rsidRPr="00000000">
        <w:rPr>
          <w:b w:val="1"/>
          <w:rtl w:val="0"/>
        </w:rPr>
        <w:t xml:space="preserve">phase-wrapping</w:t>
      </w:r>
      <w:r w:rsidDel="00000000" w:rsidR="00000000" w:rsidRPr="00000000">
        <w:rPr>
          <w:rtl w:val="0"/>
        </w:rPr>
        <w:t xml:space="preserve">). Този ефект е демонстриран в реални експерименти. Дискутирани са няколко метода за фазово разгръщане(</w:t>
      </w:r>
      <w:r w:rsidDel="00000000" w:rsidR="00000000" w:rsidRPr="00000000">
        <w:rPr>
          <w:b w:val="1"/>
          <w:rtl w:val="0"/>
        </w:rPr>
        <w:t xml:space="preserve">phase-unwrapping</w:t>
      </w:r>
      <w:r w:rsidDel="00000000" w:rsidR="00000000" w:rsidRPr="00000000">
        <w:rPr>
          <w:rtl w:val="0"/>
        </w:rPr>
        <w:t xml:space="preserve">), които могат да разширят обхвата на ToF. Простите методи могат да се базират на измерването на амплитудата на отразения сигнал, което от своя страна се отнася до дълбочината до обекта от сцената. По-сложните методи за фазово разгръщане се базират на ограничения с нулево-извиване(</w:t>
      </w:r>
      <w:r w:rsidDel="00000000" w:rsidR="00000000" w:rsidRPr="00000000">
        <w:rPr>
          <w:b w:val="1"/>
          <w:rtl w:val="0"/>
        </w:rPr>
        <w:t xml:space="preserve">zero-curl</w:t>
      </w:r>
      <w:r w:rsidDel="00000000" w:rsidR="00000000" w:rsidRPr="00000000">
        <w:rPr>
          <w:rtl w:val="0"/>
        </w:rPr>
        <w:t xml:space="preserve">), които налагат пространствена последователност на фазовите измервания. Алтернативно, ако се използва повече от 1 камера на дълбочина, тогава данните могат да бъдат разгънати чрез налагане на съгласуваност между различни изгледи на една и съща сцена. Оценяват се относителните предимства и недостатъци на тези методи и се обсъждат преспективите за хардуерно-базирани подходи, включващи честотна модулация.</w:t>
      </w:r>
    </w:p>
    <w:p w:rsidR="00000000" w:rsidDel="00000000" w:rsidP="00000000" w:rsidRDefault="00000000" w:rsidRPr="00000000" w14:paraId="000000D8">
      <w:pPr>
        <w:numPr>
          <w:ilvl w:val="1"/>
          <w:numId w:val="3"/>
        </w:numPr>
        <w:spacing w:after="0" w:lineRule="auto"/>
        <w:ind w:left="360"/>
        <w:jc w:val="both"/>
      </w:pPr>
      <w:r w:rsidDel="00000000" w:rsidR="00000000" w:rsidRPr="00000000">
        <w:rPr>
          <w:b w:val="1"/>
          <w:rtl w:val="0"/>
        </w:rPr>
        <w:t xml:space="preserve">Въведение</w:t>
      </w:r>
    </w:p>
    <w:p w:rsidR="00000000" w:rsidDel="00000000" w:rsidP="00000000" w:rsidRDefault="00000000" w:rsidRPr="00000000" w14:paraId="000000D9">
      <w:pPr>
        <w:spacing w:after="0" w:lineRule="auto"/>
        <w:ind w:left="360" w:firstLine="0"/>
        <w:jc w:val="both"/>
        <w:rPr/>
      </w:pPr>
      <w:r w:rsidDel="00000000" w:rsidR="00000000" w:rsidRPr="00000000">
        <w:rPr>
          <w:rtl w:val="0"/>
        </w:rPr>
        <w:t xml:space="preserve">ToF камерите излъчват модулирана IR светлина и засичат нейното отразяване от осветените точки на сцената. На база описаните принципи на ToF в Глава 1, откритият сигнал се затваря и интегрира с помощта на вътрешни референтни сигнали, за да се образува </w:t>
      </w:r>
      <w:r w:rsidDel="00000000" w:rsidR="00000000" w:rsidRPr="00000000">
        <w:rPr>
          <w:b w:val="1"/>
          <w:rtl w:val="0"/>
        </w:rPr>
        <w:t xml:space="preserve">tg </w:t>
      </w:r>
      <w:r w:rsidDel="00000000" w:rsidR="00000000" w:rsidRPr="00000000">
        <w:rPr>
          <w:rtl w:val="0"/>
        </w:rPr>
        <w:t xml:space="preserve">на фазата </w:t>
      </w:r>
      <w:r w:rsidDel="00000000" w:rsidR="00000000" w:rsidRPr="00000000">
        <w:rPr>
          <w:b w:val="1"/>
          <w:rtl w:val="0"/>
        </w:rPr>
        <w:t xml:space="preserve">ⲫ</w:t>
      </w:r>
      <w:r w:rsidDel="00000000" w:rsidR="00000000" w:rsidRPr="00000000">
        <w:rPr>
          <w:rtl w:val="0"/>
        </w:rPr>
        <w:t xml:space="preserve"> на открития сигнал. Тъй като </w:t>
      </w:r>
      <w:r w:rsidDel="00000000" w:rsidR="00000000" w:rsidRPr="00000000">
        <w:rPr>
          <w:b w:val="1"/>
          <w:rtl w:val="0"/>
        </w:rPr>
        <w:t xml:space="preserve">tg(ⲫ)</w:t>
      </w:r>
      <w:r w:rsidDel="00000000" w:rsidR="00000000" w:rsidRPr="00000000">
        <w:rPr>
          <w:rtl w:val="0"/>
        </w:rPr>
        <w:t xml:space="preserve"> е периодична функция с период </w:t>
      </w:r>
      <w:r w:rsidDel="00000000" w:rsidR="00000000" w:rsidRPr="00000000">
        <w:rPr>
          <w:b w:val="1"/>
          <w:rtl w:val="0"/>
        </w:rPr>
        <w:t xml:space="preserve">2π</w:t>
      </w:r>
      <w:r w:rsidDel="00000000" w:rsidR="00000000" w:rsidRPr="00000000">
        <w:rPr>
          <w:rtl w:val="0"/>
        </w:rPr>
        <w:t xml:space="preserve">, стойността </w:t>
      </w:r>
      <w:r w:rsidDel="00000000" w:rsidR="00000000" w:rsidRPr="00000000">
        <w:rPr>
          <w:b w:val="1"/>
          <w:rtl w:val="0"/>
        </w:rPr>
        <w:t xml:space="preserve">ⲫ+2nπ</w:t>
      </w:r>
      <w:r w:rsidDel="00000000" w:rsidR="00000000" w:rsidRPr="00000000">
        <w:rPr>
          <w:rtl w:val="0"/>
        </w:rPr>
        <w:t xml:space="preserve"> дава една и съща </w:t>
      </w:r>
      <w:r w:rsidDel="00000000" w:rsidR="00000000" w:rsidRPr="00000000">
        <w:rPr>
          <w:b w:val="1"/>
          <w:rtl w:val="0"/>
        </w:rPr>
        <w:t xml:space="preserve">tg </w:t>
      </w:r>
      <w:r w:rsidDel="00000000" w:rsidR="00000000" w:rsidRPr="00000000">
        <w:rPr>
          <w:rtl w:val="0"/>
        </w:rPr>
        <w:t xml:space="preserve">стойност за всяко </w:t>
      </w:r>
      <w:r w:rsidDel="00000000" w:rsidR="00000000" w:rsidRPr="00000000">
        <w:rPr>
          <w:rtl w:val="0"/>
        </w:rPr>
        <w:t xml:space="preserve">неотрицателно</w:t>
      </w:r>
      <w:r w:rsidDel="00000000" w:rsidR="00000000" w:rsidRPr="00000000">
        <w:rPr>
          <w:rtl w:val="0"/>
        </w:rPr>
        <w:t xml:space="preserve"> цяло число </w:t>
      </w:r>
      <w:r w:rsidDel="00000000" w:rsidR="00000000" w:rsidRPr="00000000">
        <w:rPr>
          <w:b w:val="1"/>
          <w:rtl w:val="0"/>
        </w:rPr>
        <w:t xml:space="preserve">n</w:t>
      </w:r>
      <w:r w:rsidDel="00000000" w:rsidR="00000000" w:rsidRPr="00000000">
        <w:rPr>
          <w:rtl w:val="0"/>
        </w:rPr>
        <w:t xml:space="preserve">.</w:t>
      </w:r>
    </w:p>
    <w:p w:rsidR="00000000" w:rsidDel="00000000" w:rsidP="00000000" w:rsidRDefault="00000000" w:rsidRPr="00000000" w14:paraId="000000DA">
      <w:pPr>
        <w:spacing w:after="0" w:lineRule="auto"/>
        <w:ind w:left="360" w:firstLine="0"/>
        <w:jc w:val="both"/>
        <w:rPr/>
      </w:pPr>
      <w:r w:rsidDel="00000000" w:rsidR="00000000" w:rsidRPr="00000000">
        <w:rPr>
          <w:rtl w:val="0"/>
        </w:rPr>
        <w:t xml:space="preserve">Комерсиалните налични ToF камери изчисляват </w:t>
      </w:r>
      <w:r w:rsidDel="00000000" w:rsidR="00000000" w:rsidRPr="00000000">
        <w:rPr>
          <w:b w:val="1"/>
          <w:rtl w:val="0"/>
        </w:rPr>
        <w:t xml:space="preserve">ⲫ</w:t>
      </w:r>
      <w:r w:rsidDel="00000000" w:rsidR="00000000" w:rsidRPr="00000000">
        <w:rPr>
          <w:rtl w:val="0"/>
        </w:rPr>
        <w:t xml:space="preserve"> при предположение, че </w:t>
      </w:r>
      <w:r w:rsidDel="00000000" w:rsidR="00000000" w:rsidRPr="00000000">
        <w:rPr>
          <w:b w:val="1"/>
          <w:rtl w:val="0"/>
        </w:rPr>
        <w:t xml:space="preserve">ⲫ </w:t>
      </w:r>
      <w:r w:rsidDel="00000000" w:rsidR="00000000" w:rsidRPr="00000000">
        <w:rPr>
          <w:rtl w:val="0"/>
        </w:rPr>
        <w:t xml:space="preserve">е в диапазона [0,</w:t>
      </w:r>
      <w:r w:rsidDel="00000000" w:rsidR="00000000" w:rsidRPr="00000000">
        <w:rPr>
          <w:b w:val="1"/>
          <w:rtl w:val="0"/>
        </w:rPr>
        <w:t xml:space="preserve">2π</w:t>
      </w:r>
      <w:r w:rsidDel="00000000" w:rsidR="00000000" w:rsidRPr="00000000">
        <w:rPr>
          <w:rtl w:val="0"/>
        </w:rPr>
        <w:t xml:space="preserve">). Поради тази причина всяка честота на модулация </w:t>
      </w:r>
      <w:r w:rsidDel="00000000" w:rsidR="00000000" w:rsidRPr="00000000">
        <w:rPr>
          <w:b w:val="1"/>
          <w:rtl w:val="0"/>
        </w:rPr>
        <w:t xml:space="preserve">f </w:t>
      </w:r>
      <w:r w:rsidDel="00000000" w:rsidR="00000000" w:rsidRPr="00000000">
        <w:rPr>
          <w:rtl w:val="0"/>
        </w:rPr>
        <w:t xml:space="preserve">има своя максимален обхват </w:t>
      </w:r>
      <m:oMath>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d</m:t>
            </m:r>
          </m:e>
          <m:sub>
            <m:r>
              <w:rPr>
                <w:rFonts w:ascii="Cambria Math" w:cs="Cambria Math" w:eastAsia="Cambria Math" w:hAnsi="Cambria Math"/>
                <w:sz w:val="28"/>
                <w:szCs w:val="28"/>
              </w:rPr>
              <m:t xml:space="preserve">max</m:t>
            </m:r>
          </m:sub>
        </m:sSub>
      </m:oMath>
      <w:r w:rsidDel="00000000" w:rsidR="00000000" w:rsidRPr="00000000">
        <w:rPr>
          <w:rtl w:val="0"/>
        </w:rPr>
        <w:t xml:space="preserve">,  </w:t>
      </w:r>
      <w:r w:rsidDel="00000000" w:rsidR="00000000" w:rsidRPr="00000000">
        <w:rPr>
          <w:rtl w:val="0"/>
        </w:rPr>
        <w:t xml:space="preserve">съответстващ</w:t>
      </w:r>
      <w:r w:rsidDel="00000000" w:rsidR="00000000" w:rsidRPr="00000000">
        <w:rPr>
          <w:rtl w:val="0"/>
        </w:rPr>
        <w:t xml:space="preserve"> на </w:t>
      </w:r>
      <w:r w:rsidDel="00000000" w:rsidR="00000000" w:rsidRPr="00000000">
        <w:rPr>
          <w:b w:val="1"/>
          <w:rtl w:val="0"/>
        </w:rPr>
        <w:t xml:space="preserve">2π</w:t>
      </w:r>
      <w:r w:rsidDel="00000000" w:rsidR="00000000" w:rsidRPr="00000000">
        <w:rPr>
          <w:rtl w:val="0"/>
        </w:rPr>
        <w:t xml:space="preserve">, кодиран без двусмилие:</w:t>
      </w:r>
    </w:p>
    <w:p w:rsidR="00000000" w:rsidDel="00000000" w:rsidP="00000000" w:rsidRDefault="00000000" w:rsidRPr="00000000" w14:paraId="000000DB">
      <w:pPr>
        <w:tabs>
          <w:tab w:val="left" w:pos="3432"/>
          <w:tab w:val="right" w:pos="9072"/>
        </w:tabs>
        <w:ind w:left="720" w:firstLine="0"/>
        <w:jc w:val="right"/>
        <w:rPr/>
      </w:pPr>
      <m:oMath>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d</m:t>
            </m:r>
          </m:e>
          <m:sub>
            <m:r>
              <w:rPr>
                <w:rFonts w:ascii="Cambria Math" w:cs="Cambria Math" w:eastAsia="Cambria Math" w:hAnsi="Cambria Math"/>
                <w:sz w:val="28"/>
                <w:szCs w:val="28"/>
              </w:rPr>
              <m:t xml:space="preserve">max</m:t>
            </m:r>
          </m:sub>
        </m:sSub>
        <m:r>
          <w:rPr>
            <w:rFonts w:ascii="Cambria Math" w:cs="Cambria Math" w:eastAsia="Cambria Math" w:hAnsi="Cambria Math"/>
            <w:sz w:val="28"/>
            <w:szCs w:val="28"/>
          </w:rPr>
          <m:t xml:space="preserve">= </m:t>
        </m:r>
        <m:f>
          <m:fPr>
            <m:ctrlPr>
              <w:rPr>
                <w:rFonts w:ascii="Cambria Math" w:cs="Cambria Math" w:eastAsia="Cambria Math" w:hAnsi="Cambria Math"/>
                <w:sz w:val="28"/>
                <w:szCs w:val="28"/>
              </w:rPr>
            </m:ctrlPr>
          </m:fPr>
          <m:num>
            <m:r>
              <w:rPr>
                <w:rFonts w:ascii="Cambria Math" w:cs="Cambria Math" w:eastAsia="Cambria Math" w:hAnsi="Cambria Math"/>
                <w:sz w:val="28"/>
                <w:szCs w:val="28"/>
              </w:rPr>
              <m:t xml:space="preserve">c</m:t>
            </m:r>
          </m:num>
          <m:den>
            <m:r>
              <w:rPr>
                <w:rFonts w:ascii="Cambria Math" w:cs="Cambria Math" w:eastAsia="Cambria Math" w:hAnsi="Cambria Math"/>
                <w:sz w:val="28"/>
                <w:szCs w:val="28"/>
              </w:rPr>
              <m:t xml:space="preserve">2f</m:t>
            </m:r>
          </m:den>
        </m:f>
      </m:oMath>
      <w:r w:rsidDel="00000000" w:rsidR="00000000" w:rsidRPr="00000000">
        <w:rPr>
          <w:rFonts w:ascii="Cambria Math" w:cs="Cambria Math" w:eastAsia="Cambria Math" w:hAnsi="Cambria Math"/>
          <w:sz w:val="28"/>
          <w:szCs w:val="28"/>
          <w:rtl w:val="0"/>
        </w:rPr>
        <w:t xml:space="preserve">                                                                (2.1)</w:t>
      </w:r>
      <w:r w:rsidDel="00000000" w:rsidR="00000000" w:rsidRPr="00000000">
        <w:rPr>
          <w:rtl w:val="0"/>
        </w:rPr>
      </w:r>
    </w:p>
    <w:p w:rsidR="00000000" w:rsidDel="00000000" w:rsidP="00000000" w:rsidRDefault="00000000" w:rsidRPr="00000000" w14:paraId="000000DC">
      <w:pPr>
        <w:spacing w:after="0" w:lineRule="auto"/>
        <w:ind w:left="360" w:firstLine="0"/>
        <w:jc w:val="both"/>
        <w:rPr/>
      </w:pPr>
      <w:r w:rsidDel="00000000" w:rsidR="00000000" w:rsidRPr="00000000">
        <w:rPr>
          <w:rtl w:val="0"/>
        </w:rPr>
        <w:t xml:space="preserve">, където </w:t>
      </w:r>
      <w:r w:rsidDel="00000000" w:rsidR="00000000" w:rsidRPr="00000000">
        <w:rPr>
          <w:b w:val="1"/>
          <w:rtl w:val="0"/>
        </w:rPr>
        <w:t xml:space="preserve">c </w:t>
      </w:r>
      <w:r w:rsidDel="00000000" w:rsidR="00000000" w:rsidRPr="00000000">
        <w:rPr>
          <w:rtl w:val="0"/>
        </w:rPr>
        <w:t xml:space="preserve">е скоростта на светлината. Всяка точка от сцената, която е по далече от </w:t>
      </w:r>
      <m:oMath>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d</m:t>
            </m:r>
          </m:e>
          <m:sub>
            <m:r>
              <w:rPr>
                <w:rFonts w:ascii="Cambria Math" w:cs="Cambria Math" w:eastAsia="Cambria Math" w:hAnsi="Cambria Math"/>
                <w:sz w:val="28"/>
                <w:szCs w:val="28"/>
              </w:rPr>
              <m:t xml:space="preserve">max</m:t>
            </m:r>
          </m:sub>
        </m:sSub>
      </m:oMath>
      <w:r w:rsidDel="00000000" w:rsidR="00000000" w:rsidRPr="00000000">
        <w:rPr>
          <w:rtl w:val="0"/>
        </w:rPr>
        <w:t xml:space="preserve">, измереното разстояние </w:t>
      </w:r>
      <w:r w:rsidDel="00000000" w:rsidR="00000000" w:rsidRPr="00000000">
        <w:rPr>
          <w:b w:val="1"/>
          <w:rtl w:val="0"/>
        </w:rPr>
        <w:t xml:space="preserve">d </w:t>
      </w:r>
      <w:r w:rsidDel="00000000" w:rsidR="00000000" w:rsidRPr="00000000">
        <w:rPr>
          <w:rtl w:val="0"/>
        </w:rPr>
        <w:t xml:space="preserve">е много по-късо от реалното разстояние d+n</w:t>
      </w:r>
      <m:oMath>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d</m:t>
            </m:r>
          </m:e>
          <m:sub>
            <m:r>
              <w:rPr>
                <w:rFonts w:ascii="Cambria Math" w:cs="Cambria Math" w:eastAsia="Cambria Math" w:hAnsi="Cambria Math"/>
                <w:sz w:val="28"/>
                <w:szCs w:val="28"/>
              </w:rPr>
              <m:t xml:space="preserve">max</m:t>
            </m:r>
          </m:sub>
        </m:sSub>
      </m:oMath>
      <w:r w:rsidDel="00000000" w:rsidR="00000000" w:rsidRPr="00000000">
        <w:rPr>
          <w:rtl w:val="0"/>
        </w:rPr>
        <w:t xml:space="preserve">. Това явление се нарича фазово обвиване(</w:t>
      </w:r>
      <w:r w:rsidDel="00000000" w:rsidR="00000000" w:rsidRPr="00000000">
        <w:rPr>
          <w:b w:val="1"/>
          <w:rtl w:val="0"/>
        </w:rPr>
        <w:t xml:space="preserve">phase wrapping</w:t>
      </w:r>
      <w:r w:rsidDel="00000000" w:rsidR="00000000" w:rsidRPr="00000000">
        <w:rPr>
          <w:rtl w:val="0"/>
        </w:rPr>
        <w:t xml:space="preserve">), а оценката на неизвестния брой обвивки </w:t>
      </w:r>
      <w:r w:rsidDel="00000000" w:rsidR="00000000" w:rsidRPr="00000000">
        <w:rPr>
          <w:b w:val="1"/>
          <w:rtl w:val="0"/>
        </w:rPr>
        <w:t xml:space="preserve">n</w:t>
      </w:r>
      <w:r w:rsidDel="00000000" w:rsidR="00000000" w:rsidRPr="00000000">
        <w:rPr>
          <w:rtl w:val="0"/>
        </w:rPr>
        <w:t xml:space="preserve"> се нарича фазово разгъване(</w:t>
      </w:r>
      <w:r w:rsidDel="00000000" w:rsidR="00000000" w:rsidRPr="00000000">
        <w:rPr>
          <w:b w:val="1"/>
          <w:rtl w:val="0"/>
        </w:rPr>
        <w:t xml:space="preserve">phase unwrapping</w:t>
      </w:r>
      <w:r w:rsidDel="00000000" w:rsidR="00000000" w:rsidRPr="00000000">
        <w:rPr>
          <w:rtl w:val="0"/>
        </w:rPr>
        <w:t xml:space="preserve">).</w:t>
      </w:r>
    </w:p>
    <w:p w:rsidR="00000000" w:rsidDel="00000000" w:rsidP="00000000" w:rsidRDefault="00000000" w:rsidRPr="00000000" w14:paraId="000000DD">
      <w:pPr>
        <w:spacing w:after="0" w:lineRule="auto"/>
        <w:ind w:left="360" w:firstLine="0"/>
        <w:jc w:val="both"/>
        <w:rPr/>
      </w:pPr>
      <w:r w:rsidDel="00000000" w:rsidR="00000000" w:rsidRPr="00000000">
        <w:rPr>
          <w:rtl w:val="0"/>
        </w:rPr>
        <w:t xml:space="preserve">Например камера Mesa SR4000 записва 3D точка </w:t>
      </w:r>
      <m:oMath>
        <m:sSub>
          <m:sSubPr>
            <m:ctrlPr>
              <w:rPr>
                <w:rFonts w:ascii="Cambria Math" w:cs="Cambria Math" w:eastAsia="Cambria Math" w:hAnsi="Cambria Math"/>
                <w:b w:val="1"/>
                <w:sz w:val="28"/>
                <w:szCs w:val="28"/>
              </w:rPr>
            </m:ctrlPr>
          </m:sSubPr>
          <m:e>
            <m:r>
              <w:rPr>
                <w:rFonts w:ascii="Cambria Math" w:cs="Cambria Math" w:eastAsia="Cambria Math" w:hAnsi="Cambria Math"/>
                <w:b w:val="1"/>
                <w:sz w:val="28"/>
                <w:szCs w:val="28"/>
              </w:rPr>
              <m:t xml:space="preserve">X</m:t>
            </m:r>
          </m:e>
          <m:sub>
            <m:r>
              <w:rPr>
                <w:rFonts w:ascii="Cambria Math" w:cs="Cambria Math" w:eastAsia="Cambria Math" w:hAnsi="Cambria Math"/>
                <w:b w:val="1"/>
                <w:sz w:val="28"/>
                <w:szCs w:val="28"/>
              </w:rPr>
              <m:t xml:space="preserve">p</m:t>
            </m:r>
          </m:sub>
        </m:sSub>
      </m:oMath>
      <w:r w:rsidDel="00000000" w:rsidR="00000000" w:rsidRPr="00000000">
        <w:rPr>
          <w:rtl w:val="0"/>
        </w:rPr>
        <w:t xml:space="preserve"> във всеки пиксел </w:t>
      </w:r>
      <w:r w:rsidDel="00000000" w:rsidR="00000000" w:rsidRPr="00000000">
        <w:rPr>
          <w:b w:val="1"/>
          <w:rtl w:val="0"/>
        </w:rPr>
        <w:t xml:space="preserve">p</w:t>
      </w:r>
      <w:r w:rsidDel="00000000" w:rsidR="00000000" w:rsidRPr="00000000">
        <w:rPr>
          <w:rtl w:val="0"/>
        </w:rPr>
        <w:t xml:space="preserve">, където измереното разстояние </w:t>
      </w:r>
      <m:oMath>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d</m:t>
            </m:r>
          </m:e>
          <m:sub>
            <m:r>
              <w:rPr>
                <w:rFonts w:ascii="Cambria Math" w:cs="Cambria Math" w:eastAsia="Cambria Math" w:hAnsi="Cambria Math"/>
                <w:sz w:val="28"/>
                <w:szCs w:val="28"/>
              </w:rPr>
              <m:t xml:space="preserve">p</m:t>
            </m:r>
          </m:sub>
        </m:sSub>
      </m:oMath>
      <w:r w:rsidDel="00000000" w:rsidR="00000000" w:rsidRPr="00000000">
        <w:rPr>
          <w:rtl w:val="0"/>
        </w:rPr>
        <w:t xml:space="preserve"> е равно на </w:t>
      </w:r>
      <m:oMath>
        <m:sSub>
          <m:sSubPr>
            <m:ctrlPr>
              <w:rPr>
                <w:rFonts w:ascii="Cambria Math" w:cs="Cambria Math" w:eastAsia="Cambria Math" w:hAnsi="Cambria Math"/>
                <w:b w:val="1"/>
                <w:sz w:val="28"/>
                <w:szCs w:val="28"/>
              </w:rPr>
            </m:ctrlPr>
          </m:sSubPr>
          <m:e>
            <m:r>
              <w:rPr>
                <w:rFonts w:ascii="Cambria Math" w:cs="Cambria Math" w:eastAsia="Cambria Math" w:hAnsi="Cambria Math"/>
                <w:b w:val="1"/>
                <w:sz w:val="28"/>
                <w:szCs w:val="28"/>
              </w:rPr>
              <m:t xml:space="preserve">||X</m:t>
            </m:r>
          </m:e>
          <m:sub>
            <m:r>
              <w:rPr>
                <w:rFonts w:ascii="Cambria Math" w:cs="Cambria Math" w:eastAsia="Cambria Math" w:hAnsi="Cambria Math"/>
                <w:b w:val="1"/>
                <w:sz w:val="28"/>
                <w:szCs w:val="28"/>
              </w:rPr>
              <m:t xml:space="preserve">p</m:t>
            </m:r>
          </m:sub>
        </m:sSub>
        <m:r>
          <w:rPr>
            <w:rFonts w:ascii="Cambria Math" w:cs="Cambria Math" w:eastAsia="Cambria Math" w:hAnsi="Cambria Math"/>
            <w:b w:val="1"/>
            <w:sz w:val="28"/>
            <w:szCs w:val="28"/>
          </w:rPr>
          <m:t xml:space="preserve">||</m:t>
        </m:r>
      </m:oMath>
      <w:r w:rsidDel="00000000" w:rsidR="00000000" w:rsidRPr="00000000">
        <w:rPr>
          <w:rFonts w:ascii="Cambria Math" w:cs="Cambria Math" w:eastAsia="Cambria Math" w:hAnsi="Cambria Math"/>
          <w:sz w:val="28"/>
          <w:szCs w:val="28"/>
          <w:rtl w:val="0"/>
        </w:rPr>
        <w:t xml:space="preserve">.</w:t>
      </w:r>
      <w:r w:rsidDel="00000000" w:rsidR="00000000" w:rsidRPr="00000000">
        <w:rPr>
          <w:rtl w:val="0"/>
        </w:rPr>
        <w:t xml:space="preserve"> В тоз случай, неразгънатата точката </w:t>
      </w:r>
      <m:oMath>
        <m:sSub>
          <m:sSubPr>
            <m:ctrlPr>
              <w:rPr>
                <w:rFonts w:ascii="Cambria Math" w:cs="Cambria Math" w:eastAsia="Cambria Math" w:hAnsi="Cambria Math"/>
                <w:b w:val="1"/>
                <w:sz w:val="28"/>
                <w:szCs w:val="28"/>
              </w:rPr>
            </m:ctrlPr>
          </m:sSubPr>
          <m:e>
            <m:r>
              <w:rPr>
                <w:rFonts w:ascii="Cambria Math" w:cs="Cambria Math" w:eastAsia="Cambria Math" w:hAnsi="Cambria Math"/>
                <w:b w:val="1"/>
                <w:sz w:val="28"/>
                <w:szCs w:val="28"/>
              </w:rPr>
              <m:t xml:space="preserve">X</m:t>
            </m:r>
          </m:e>
          <m:sub>
            <m:r>
              <w:rPr>
                <w:rFonts w:ascii="Cambria Math" w:cs="Cambria Math" w:eastAsia="Cambria Math" w:hAnsi="Cambria Math"/>
                <w:b w:val="1"/>
                <w:sz w:val="28"/>
                <w:szCs w:val="28"/>
              </w:rPr>
              <m:t xml:space="preserve">p</m:t>
            </m:r>
          </m:sub>
        </m:sSub>
      </m:oMath>
      <w:r w:rsidDel="00000000" w:rsidR="00000000" w:rsidRPr="00000000">
        <w:rPr>
          <w:rtl w:val="0"/>
        </w:rPr>
        <w:t xml:space="preserve">(</w:t>
      </w:r>
      <m:oMath>
        <m:sSub>
          <m:sSubPr>
            <m:ctrlPr>
              <w:rPr>
                <w:rFonts w:ascii="Cambria Math" w:cs="Cambria Math" w:eastAsia="Cambria Math" w:hAnsi="Cambria Math"/>
                <w:b w:val="1"/>
                <w:sz w:val="28"/>
                <w:szCs w:val="28"/>
              </w:rPr>
            </m:ctrlPr>
          </m:sSubPr>
          <m:e>
            <m:r>
              <w:rPr>
                <w:rFonts w:ascii="Cambria Math" w:cs="Cambria Math" w:eastAsia="Cambria Math" w:hAnsi="Cambria Math"/>
                <w:b w:val="1"/>
                <w:sz w:val="28"/>
                <w:szCs w:val="28"/>
              </w:rPr>
              <m:t xml:space="preserve">n</m:t>
            </m:r>
          </m:e>
          <m:sub>
            <m:r>
              <w:rPr>
                <w:rFonts w:ascii="Cambria Math" w:cs="Cambria Math" w:eastAsia="Cambria Math" w:hAnsi="Cambria Math"/>
                <w:b w:val="1"/>
                <w:sz w:val="28"/>
                <w:szCs w:val="28"/>
              </w:rPr>
              <m:t xml:space="preserve">p</m:t>
            </m:r>
          </m:sub>
        </m:sSub>
      </m:oMath>
      <w:r w:rsidDel="00000000" w:rsidR="00000000" w:rsidRPr="00000000">
        <w:rPr>
          <w:rtl w:val="0"/>
        </w:rPr>
        <w:t xml:space="preserve">) с номер на разгръщане </w:t>
      </w:r>
      <m:oMath>
        <m:sSub>
          <m:sSubPr>
            <m:ctrlPr>
              <w:rPr>
                <w:rFonts w:ascii="Cambria Math" w:cs="Cambria Math" w:eastAsia="Cambria Math" w:hAnsi="Cambria Math"/>
                <w:b w:val="1"/>
                <w:sz w:val="28"/>
                <w:szCs w:val="28"/>
              </w:rPr>
            </m:ctrlPr>
          </m:sSubPr>
          <m:e>
            <m:r>
              <w:rPr>
                <w:rFonts w:ascii="Cambria Math" w:cs="Cambria Math" w:eastAsia="Cambria Math" w:hAnsi="Cambria Math"/>
                <w:b w:val="1"/>
                <w:sz w:val="28"/>
                <w:szCs w:val="28"/>
              </w:rPr>
              <m:t xml:space="preserve">n</m:t>
            </m:r>
          </m:e>
          <m:sub>
            <m:r>
              <w:rPr>
                <w:rFonts w:ascii="Cambria Math" w:cs="Cambria Math" w:eastAsia="Cambria Math" w:hAnsi="Cambria Math"/>
                <w:b w:val="1"/>
                <w:sz w:val="28"/>
                <w:szCs w:val="28"/>
              </w:rPr>
              <m:t xml:space="preserve">p</m:t>
            </m:r>
          </m:sub>
        </m:sSub>
      </m:oMath>
      <w:r w:rsidDel="00000000" w:rsidR="00000000" w:rsidRPr="00000000">
        <w:rPr>
          <w:rtl w:val="0"/>
        </w:rPr>
        <w:t xml:space="preserve">може да се запише като:</w:t>
      </w:r>
    </w:p>
    <w:p w:rsidR="00000000" w:rsidDel="00000000" w:rsidP="00000000" w:rsidRDefault="00000000" w:rsidRPr="00000000" w14:paraId="000000DE">
      <w:pPr>
        <w:tabs>
          <w:tab w:val="left" w:pos="3432"/>
          <w:tab w:val="right" w:pos="9072"/>
        </w:tabs>
        <w:ind w:left="720" w:firstLine="0"/>
        <w:jc w:val="right"/>
        <w:rPr/>
      </w:pPr>
      <m:oMath>
        <m:sSub>
          <m:sSubPr>
            <m:ctrlPr>
              <w:rPr>
                <w:rFonts w:ascii="Cambria Math" w:cs="Cambria Math" w:eastAsia="Cambria Math" w:hAnsi="Cambria Math"/>
                <w:b w:val="1"/>
                <w:sz w:val="28"/>
                <w:szCs w:val="28"/>
              </w:rPr>
            </m:ctrlPr>
          </m:sSubPr>
          <m:e>
            <m:r>
              <w:rPr>
                <w:rFonts w:ascii="Cambria Math" w:cs="Cambria Math" w:eastAsia="Cambria Math" w:hAnsi="Cambria Math"/>
                <w:b w:val="1"/>
                <w:sz w:val="28"/>
                <w:szCs w:val="28"/>
              </w:rPr>
              <m:t xml:space="preserve">X</m:t>
            </m:r>
          </m:e>
          <m:sub>
            <m:r>
              <w:rPr>
                <w:rFonts w:ascii="Cambria Math" w:cs="Cambria Math" w:eastAsia="Cambria Math" w:hAnsi="Cambria Math"/>
                <w:b w:val="1"/>
                <w:sz w:val="28"/>
                <w:szCs w:val="28"/>
              </w:rPr>
              <m:t xml:space="preserve">p</m:t>
            </m:r>
          </m:sub>
        </m:sSub>
        <m:r>
          <w:rPr/>
          <m:t xml:space="preserve">(</m:t>
        </m:r>
        <m:sSub>
          <m:sSubPr>
            <m:ctrlPr>
              <w:rPr>
                <w:rFonts w:ascii="Cambria Math" w:cs="Cambria Math" w:eastAsia="Cambria Math" w:hAnsi="Cambria Math"/>
                <w:b w:val="1"/>
                <w:sz w:val="28"/>
                <w:szCs w:val="28"/>
              </w:rPr>
            </m:ctrlPr>
          </m:sSubPr>
          <m:e>
            <m:r>
              <w:rPr>
                <w:rFonts w:ascii="Cambria Math" w:cs="Cambria Math" w:eastAsia="Cambria Math" w:hAnsi="Cambria Math"/>
                <w:b w:val="1"/>
                <w:sz w:val="28"/>
                <w:szCs w:val="28"/>
              </w:rPr>
              <m:t xml:space="preserve">n</m:t>
            </m:r>
          </m:e>
          <m:sub>
            <m:r>
              <w:rPr>
                <w:rFonts w:ascii="Cambria Math" w:cs="Cambria Math" w:eastAsia="Cambria Math" w:hAnsi="Cambria Math"/>
                <w:b w:val="1"/>
                <w:sz w:val="28"/>
                <w:szCs w:val="28"/>
              </w:rPr>
              <m:t xml:space="preserve">p</m:t>
            </m:r>
          </m:sub>
        </m:sSub>
        <m:r>
          <w:rPr/>
          <m:t xml:space="preserve">)</m:t>
        </m:r>
        <m:r>
          <w:rPr>
            <w:rFonts w:ascii="Cambria Math" w:cs="Cambria Math" w:eastAsia="Cambria Math" w:hAnsi="Cambria Math"/>
            <w:sz w:val="28"/>
            <w:szCs w:val="28"/>
          </w:rPr>
          <m:t xml:space="preserve">= </m:t>
        </m:r>
        <m:f>
          <m:fPr>
            <m:ctrlPr>
              <w:rPr>
                <w:rFonts w:ascii="Cambria Math" w:cs="Cambria Math" w:eastAsia="Cambria Math" w:hAnsi="Cambria Math"/>
                <w:b w:val="1"/>
                <w:sz w:val="28"/>
                <w:szCs w:val="28"/>
              </w:rPr>
            </m:ctrlPr>
          </m:fPr>
          <m:num>
            <m:sSub>
              <m:sSubPr>
                <m:ctrlPr>
                  <w:rPr>
                    <w:rFonts w:ascii="Cambria Math" w:cs="Cambria Math" w:eastAsia="Cambria Math" w:hAnsi="Cambria Math"/>
                    <w:b w:val="1"/>
                    <w:sz w:val="28"/>
                    <w:szCs w:val="28"/>
                  </w:rPr>
                </m:ctrlPr>
              </m:sSubPr>
              <m:e>
                <m:r>
                  <w:rPr>
                    <w:rFonts w:ascii="Cambria Math" w:cs="Cambria Math" w:eastAsia="Cambria Math" w:hAnsi="Cambria Math"/>
                    <w:b w:val="1"/>
                    <w:sz w:val="28"/>
                    <w:szCs w:val="28"/>
                  </w:rPr>
                  <m:t xml:space="preserve">d</m:t>
                </m:r>
              </m:e>
              <m:sub>
                <m:r>
                  <w:rPr>
                    <w:rFonts w:ascii="Cambria Math" w:cs="Cambria Math" w:eastAsia="Cambria Math" w:hAnsi="Cambria Math"/>
                    <w:b w:val="1"/>
                    <w:sz w:val="28"/>
                    <w:szCs w:val="28"/>
                  </w:rPr>
                  <m:t xml:space="preserve">p</m:t>
                </m:r>
              </m:sub>
            </m:sSub>
            <m:r>
              <w:rPr>
                <w:rFonts w:ascii="Cambria Math" w:cs="Cambria Math" w:eastAsia="Cambria Math" w:hAnsi="Cambria Math"/>
                <w:b w:val="1"/>
                <w:sz w:val="28"/>
                <w:szCs w:val="28"/>
              </w:rPr>
              <m:t xml:space="preserve">+ </m:t>
            </m:r>
            <m:sSub>
              <m:sSubPr>
                <m:ctrlPr>
                  <w:rPr>
                    <w:rFonts w:ascii="Cambria Math" w:cs="Cambria Math" w:eastAsia="Cambria Math" w:hAnsi="Cambria Math"/>
                    <w:b w:val="1"/>
                    <w:sz w:val="28"/>
                    <w:szCs w:val="28"/>
                  </w:rPr>
                </m:ctrlPr>
              </m:sSubPr>
              <m:e>
                <m:r>
                  <w:rPr>
                    <w:rFonts w:ascii="Cambria Math" w:cs="Cambria Math" w:eastAsia="Cambria Math" w:hAnsi="Cambria Math"/>
                    <w:b w:val="1"/>
                    <w:sz w:val="28"/>
                    <w:szCs w:val="28"/>
                  </w:rPr>
                  <m:t xml:space="preserve">n</m:t>
                </m:r>
              </m:e>
              <m:sub>
                <m:r>
                  <w:rPr>
                    <w:rFonts w:ascii="Cambria Math" w:cs="Cambria Math" w:eastAsia="Cambria Math" w:hAnsi="Cambria Math"/>
                    <w:b w:val="1"/>
                    <w:sz w:val="28"/>
                    <w:szCs w:val="28"/>
                  </w:rPr>
                  <m:t xml:space="preserve">p</m:t>
                </m:r>
              </m:sub>
            </m:sSub>
            <m:sSub>
              <m:sSubPr>
                <m:ctrlPr>
                  <w:rPr>
                    <w:rFonts w:ascii="Cambria Math" w:cs="Cambria Math" w:eastAsia="Cambria Math" w:hAnsi="Cambria Math"/>
                    <w:b w:val="1"/>
                    <w:sz w:val="28"/>
                    <w:szCs w:val="28"/>
                  </w:rPr>
                </m:ctrlPr>
              </m:sSubPr>
              <m:e>
                <m:r>
                  <w:rPr>
                    <w:rFonts w:ascii="Cambria Math" w:cs="Cambria Math" w:eastAsia="Cambria Math" w:hAnsi="Cambria Math"/>
                    <w:b w:val="1"/>
                    <w:sz w:val="28"/>
                    <w:szCs w:val="28"/>
                  </w:rPr>
                  <m:t xml:space="preserve">d</m:t>
                </m:r>
              </m:e>
              <m:sub>
                <m:r>
                  <w:rPr>
                    <w:rFonts w:ascii="Cambria Math" w:cs="Cambria Math" w:eastAsia="Cambria Math" w:hAnsi="Cambria Math"/>
                    <w:b w:val="1"/>
                    <w:sz w:val="28"/>
                    <w:szCs w:val="28"/>
                  </w:rPr>
                  <m:t xml:space="preserve">max</m:t>
                </m:r>
              </m:sub>
            </m:sSub>
          </m:num>
          <m:den>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d</m:t>
                </m:r>
              </m:e>
              <m:sub>
                <m:r>
                  <w:rPr>
                    <w:rFonts w:ascii="Cambria Math" w:cs="Cambria Math" w:eastAsia="Cambria Math" w:hAnsi="Cambria Math"/>
                    <w:sz w:val="28"/>
                    <w:szCs w:val="28"/>
                  </w:rPr>
                  <m:t xml:space="preserve">p</m:t>
                </m:r>
              </m:sub>
            </m:sSub>
          </m:den>
        </m:f>
        <m:sSub>
          <m:sSubPr>
            <m:ctrlPr>
              <w:rPr>
                <w:rFonts w:ascii="Cambria Math" w:cs="Cambria Math" w:eastAsia="Cambria Math" w:hAnsi="Cambria Math"/>
                <w:b w:val="1"/>
                <w:sz w:val="28"/>
                <w:szCs w:val="28"/>
              </w:rPr>
            </m:ctrlPr>
          </m:sSubPr>
          <m:e>
            <m:r>
              <w:rPr>
                <w:rFonts w:ascii="Cambria Math" w:cs="Cambria Math" w:eastAsia="Cambria Math" w:hAnsi="Cambria Math"/>
                <w:b w:val="1"/>
                <w:sz w:val="28"/>
                <w:szCs w:val="28"/>
              </w:rPr>
              <m:t xml:space="preserve">X</m:t>
            </m:r>
          </m:e>
          <m:sub>
            <m:r>
              <w:rPr>
                <w:rFonts w:ascii="Cambria Math" w:cs="Cambria Math" w:eastAsia="Cambria Math" w:hAnsi="Cambria Math"/>
                <w:b w:val="1"/>
                <w:sz w:val="28"/>
                <w:szCs w:val="28"/>
              </w:rPr>
              <m:t xml:space="preserve">p</m:t>
            </m:r>
          </m:sub>
        </m:sSub>
      </m:oMath>
      <w:r w:rsidDel="00000000" w:rsidR="00000000" w:rsidRPr="00000000">
        <w:rPr>
          <w:rFonts w:ascii="Cambria Math" w:cs="Cambria Math" w:eastAsia="Cambria Math" w:hAnsi="Cambria Math"/>
          <w:sz w:val="28"/>
          <w:szCs w:val="28"/>
          <w:rtl w:val="0"/>
        </w:rPr>
        <w:t xml:space="preserve">                                                                (2.2)</w:t>
      </w:r>
      <w:r w:rsidDel="00000000" w:rsidR="00000000" w:rsidRPr="00000000">
        <w:rPr>
          <w:rtl w:val="0"/>
        </w:rPr>
      </w:r>
    </w:p>
    <w:p w:rsidR="00000000" w:rsidDel="00000000" w:rsidP="00000000" w:rsidRDefault="00000000" w:rsidRPr="00000000" w14:paraId="000000DF">
      <w:pPr>
        <w:spacing w:after="0" w:lineRule="auto"/>
        <w:ind w:left="360" w:firstLine="0"/>
        <w:jc w:val="both"/>
        <w:rPr/>
      </w:pPr>
      <w:r w:rsidDel="00000000" w:rsidR="00000000" w:rsidRPr="00000000">
        <w:rPr>
          <w:rtl w:val="0"/>
        </w:rPr>
        <w:t xml:space="preserve">Фиг.2.1(а) показва типична карта на дълбочина измерена от SR4000 и фиг.2.1(b) показва съответната разгъната карта на дълбочина. Както е показано на фиг.2.1(e), фазовото разгръщане е важно за възстановяване мащабни структури на сцената.</w:t>
      </w:r>
    </w:p>
    <w:p w:rsidR="00000000" w:rsidDel="00000000" w:rsidP="00000000" w:rsidRDefault="00000000" w:rsidRPr="00000000" w14:paraId="000000E0">
      <w:pPr>
        <w:spacing w:after="0" w:lineRule="auto"/>
        <w:ind w:left="360" w:firstLine="0"/>
        <w:jc w:val="both"/>
        <w:rPr/>
      </w:pPr>
      <w:r w:rsidDel="00000000" w:rsidR="00000000" w:rsidRPr="00000000">
        <w:rPr>
          <w:rtl w:val="0"/>
        </w:rPr>
        <w:t xml:space="preserve">За увеличаване на използваемия диапазон на ToF камерите, също е възможно да се увеличи максималния диапазон </w:t>
      </w:r>
      <m:oMath>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d</m:t>
            </m:r>
          </m:e>
          <m:sub>
            <m:r>
              <w:rPr>
                <w:rFonts w:ascii="Cambria Math" w:cs="Cambria Math" w:eastAsia="Cambria Math" w:hAnsi="Cambria Math"/>
                <w:sz w:val="28"/>
                <w:szCs w:val="28"/>
              </w:rPr>
              <m:t xml:space="preserve">max</m:t>
            </m:r>
          </m:sub>
        </m:sSub>
      </m:oMath>
      <w:r w:rsidDel="00000000" w:rsidR="00000000" w:rsidRPr="00000000">
        <w:rPr>
          <w:rtl w:val="0"/>
        </w:rPr>
        <w:t xml:space="preserve"> чрез намаляване на модуларната честота </w:t>
      </w:r>
      <w:r w:rsidDel="00000000" w:rsidR="00000000" w:rsidRPr="00000000">
        <w:rPr>
          <w:b w:val="1"/>
          <w:i w:val="1"/>
          <w:rtl w:val="0"/>
        </w:rPr>
        <w:t xml:space="preserve">f</w:t>
      </w:r>
      <w:r w:rsidDel="00000000" w:rsidR="00000000" w:rsidRPr="00000000">
        <w:rPr>
          <w:rtl w:val="0"/>
        </w:rPr>
        <w:t xml:space="preserve">. По този начин времето за интегриране също трябва да бъде удължено, за постигане на карта на дълбочините с високо качество, тъй като дълбочината на шума е обратно пропорционална на </w:t>
      </w:r>
      <w:r w:rsidDel="00000000" w:rsidR="00000000" w:rsidRPr="00000000">
        <w:rPr>
          <w:b w:val="1"/>
          <w:i w:val="1"/>
          <w:rtl w:val="0"/>
        </w:rPr>
        <w:t xml:space="preserve">f</w:t>
      </w:r>
      <w:r w:rsidDel="00000000" w:rsidR="00000000" w:rsidRPr="00000000">
        <w:rPr>
          <w:rtl w:val="0"/>
        </w:rPr>
        <w:t xml:space="preserve">. При увеличено време на интеграция, има по-голяма вероятност движещите се обекти да получат артефакти от движение. Като допълнение, не се знае в коя фаза на модулационна честота, не се получава обвиване, без точни познания за размера на сцената.</w:t>
      </w:r>
    </w:p>
    <w:p w:rsidR="00000000" w:rsidDel="00000000" w:rsidP="00000000" w:rsidRDefault="00000000" w:rsidRPr="00000000" w14:paraId="000000E1">
      <w:pPr>
        <w:spacing w:after="0" w:lineRule="auto"/>
        <w:ind w:left="360" w:firstLine="0"/>
        <w:jc w:val="both"/>
        <w:rPr/>
      </w:pPr>
      <w:r w:rsidDel="00000000" w:rsidR="00000000" w:rsidRPr="00000000">
        <w:rPr>
          <w:rtl w:val="0"/>
        </w:rPr>
        <w:t xml:space="preserve">Ако може точно да се разгъне картата на дълбочината, която е получена с висока резолюция, тогава разгънатата карта на дълбочината, ще страда от по-малко шум, отколкото картата на дълбочината, получена при по-ниска честота на модулация, интегрирана </w:t>
      </w:r>
      <w:r w:rsidDel="00000000" w:rsidR="00000000" w:rsidRPr="00000000">
        <w:rPr>
          <w:rtl w:val="0"/>
        </w:rPr>
        <w:t xml:space="preserve">за</w:t>
      </w:r>
      <w:r w:rsidDel="00000000" w:rsidR="00000000" w:rsidRPr="00000000">
        <w:rPr>
          <w:rtl w:val="0"/>
        </w:rPr>
        <w:t xml:space="preserve"> същото време. Също, ако метода за фазовото разгръщане, не изисква точно знание за размера на сцената, тогава метода ще бъде приложим с по-големи по размер среди.</w:t>
      </w:r>
    </w:p>
    <w:p w:rsidR="00000000" w:rsidDel="00000000" w:rsidP="00000000" w:rsidRDefault="00000000" w:rsidRPr="00000000" w14:paraId="000000E2">
      <w:pPr>
        <w:spacing w:after="0" w:lineRule="auto"/>
        <w:ind w:left="360" w:firstLine="0"/>
        <w:jc w:val="both"/>
        <w:rPr/>
      </w:pPr>
      <w:r w:rsidDel="00000000" w:rsidR="00000000" w:rsidRPr="00000000">
        <w:rPr>
          <w:rtl w:val="0"/>
        </w:rPr>
        <w:t xml:space="preserve">Съществуват няколко метода за фазово разгръщане, които са разработени за ToF камери. В зависимост от броя входни карти на дълбочините, методите са категоризирани в 2 групи: използващи една карта на дълбочини и използващи множество карти на дълбочини. Следващите раздели представят техните принципи, предимства и ограничения.</w:t>
      </w:r>
    </w:p>
    <w:p w:rsidR="00000000" w:rsidDel="00000000" w:rsidP="00000000" w:rsidRDefault="00000000" w:rsidRPr="00000000" w14:paraId="000000E3">
      <w:pPr>
        <w:numPr>
          <w:ilvl w:val="1"/>
          <w:numId w:val="3"/>
        </w:numPr>
        <w:spacing w:after="0" w:lineRule="auto"/>
        <w:ind w:left="360"/>
        <w:jc w:val="both"/>
      </w:pPr>
      <w:r w:rsidDel="00000000" w:rsidR="00000000" w:rsidRPr="00000000">
        <w:rPr>
          <w:b w:val="1"/>
          <w:rtl w:val="0"/>
        </w:rPr>
        <w:t xml:space="preserve">Фазово разгръщане от една карта на дълбочините</w:t>
      </w:r>
      <w:r w:rsidDel="00000000" w:rsidR="00000000" w:rsidRPr="00000000">
        <w:rPr>
          <w:rtl w:val="0"/>
        </w:rPr>
      </w:r>
    </w:p>
    <w:p w:rsidR="00000000" w:rsidDel="00000000" w:rsidP="00000000" w:rsidRDefault="00000000" w:rsidRPr="00000000" w14:paraId="000000E4">
      <w:pPr>
        <w:spacing w:after="0" w:lineRule="auto"/>
        <w:ind w:left="360" w:firstLine="0"/>
        <w:jc w:val="both"/>
        <w:rPr/>
      </w:pPr>
      <w:r w:rsidDel="00000000" w:rsidR="00000000" w:rsidRPr="00000000">
        <w:rPr>
          <w:rtl w:val="0"/>
        </w:rPr>
        <w:t xml:space="preserve">ToF камерите като SR4000 осигуряват амплитудна картина заедно с нейната съответстваща карта на дълбочините. Амплитудното изображение е кодирано със силата на засечения сигнал, който е обратно пропорционален на разстоянието на квадрат. За получаване на </w:t>
      </w:r>
      <w:r w:rsidDel="00000000" w:rsidR="00000000" w:rsidRPr="00000000">
        <w:rPr>
          <w:i w:val="1"/>
          <w:rtl w:val="0"/>
        </w:rPr>
        <w:t xml:space="preserve">коректната амплитуда </w:t>
      </w:r>
      <w:r w:rsidDel="00000000" w:rsidR="00000000" w:rsidRPr="00000000">
        <w:rPr>
          <w:b w:val="1"/>
          <w:i w:val="1"/>
          <w:rtl w:val="0"/>
        </w:rPr>
        <w:t xml:space="preserve">A’</w:t>
      </w:r>
      <w:r w:rsidDel="00000000" w:rsidR="00000000" w:rsidRPr="00000000">
        <w:rPr>
          <w:rtl w:val="0"/>
        </w:rPr>
        <w:t xml:space="preserve">, която е пропорционална на отразителната способност на повърхността на сцената по отношение на IR светлина, може да се умножи амплитудата </w:t>
      </w:r>
      <w:r w:rsidDel="00000000" w:rsidR="00000000" w:rsidRPr="00000000">
        <w:rPr>
          <w:b w:val="1"/>
          <w:rtl w:val="0"/>
        </w:rPr>
        <w:t xml:space="preserve">A</w:t>
      </w:r>
      <w:r w:rsidDel="00000000" w:rsidR="00000000" w:rsidRPr="00000000">
        <w:rPr>
          <w:rtl w:val="0"/>
        </w:rPr>
        <w:t xml:space="preserve"> и съответното разстояние на квадрат </w:t>
      </w:r>
      <m:oMath>
        <m:sSup>
          <m:sSupPr>
            <m:ctrlPr>
              <w:rPr>
                <w:b w:val="1"/>
              </w:rPr>
            </m:ctrlPr>
          </m:sSupPr>
          <m:e>
            <m:r>
              <w:rPr>
                <w:b w:val="1"/>
              </w:rPr>
              <m:t xml:space="preserve">d</m:t>
            </m:r>
          </m:e>
          <m:sup>
            <m:r>
              <w:rPr>
                <w:b w:val="1"/>
              </w:rPr>
              <m:t xml:space="preserve">2</m:t>
            </m:r>
          </m:sup>
        </m:sSup>
      </m:oMath>
      <w:r w:rsidDel="00000000" w:rsidR="00000000" w:rsidRPr="00000000">
        <w:rPr>
          <w:rtl w:val="0"/>
        </w:rPr>
        <w:t xml:space="preserve">:</w:t>
      </w:r>
    </w:p>
    <w:p w:rsidR="00000000" w:rsidDel="00000000" w:rsidP="00000000" w:rsidRDefault="00000000" w:rsidRPr="00000000" w14:paraId="000000E5">
      <w:pPr>
        <w:tabs>
          <w:tab w:val="left" w:pos="3432"/>
          <w:tab w:val="right" w:pos="9072"/>
        </w:tabs>
        <w:ind w:left="720" w:firstLine="0"/>
        <w:jc w:val="right"/>
        <w:rPr/>
      </w:pPr>
      <m:oMath>
        <m:r>
          <w:rPr>
            <w:rFonts w:ascii="Cambria Math" w:cs="Cambria Math" w:eastAsia="Cambria Math" w:hAnsi="Cambria Math"/>
            <w:b w:val="1"/>
            <w:sz w:val="28"/>
            <w:szCs w:val="28"/>
          </w:rPr>
          <m:t xml:space="preserve">А' = А</m:t>
        </m:r>
        <m:sSup>
          <m:sSupPr>
            <m:ctrlPr>
              <w:rPr>
                <w:rFonts w:ascii="Cambria Math" w:cs="Cambria Math" w:eastAsia="Cambria Math" w:hAnsi="Cambria Math"/>
                <w:b w:val="1"/>
                <w:sz w:val="28"/>
                <w:szCs w:val="28"/>
              </w:rPr>
            </m:ctrlPr>
          </m:sSupPr>
          <m:e>
            <m:r>
              <w:rPr>
                <w:rFonts w:ascii="Cambria Math" w:cs="Cambria Math" w:eastAsia="Cambria Math" w:hAnsi="Cambria Math"/>
                <w:b w:val="1"/>
                <w:sz w:val="28"/>
                <w:szCs w:val="28"/>
              </w:rPr>
              <m:t xml:space="preserve">d</m:t>
            </m:r>
          </m:e>
          <m:sup>
            <m:r>
              <w:rPr>
                <w:rFonts w:ascii="Cambria Math" w:cs="Cambria Math" w:eastAsia="Cambria Math" w:hAnsi="Cambria Math"/>
                <w:b w:val="1"/>
                <w:sz w:val="28"/>
                <w:szCs w:val="28"/>
              </w:rPr>
              <m:t xml:space="preserve">2</m:t>
            </m:r>
          </m:sup>
        </m:sSup>
      </m:oMath>
      <w:r w:rsidDel="00000000" w:rsidR="00000000" w:rsidRPr="00000000">
        <w:rPr>
          <w:rFonts w:ascii="Cambria Math" w:cs="Cambria Math" w:eastAsia="Cambria Math" w:hAnsi="Cambria Math"/>
          <w:sz w:val="28"/>
          <w:szCs w:val="28"/>
          <w:rtl w:val="0"/>
        </w:rPr>
        <w:t xml:space="preserve">                                                                (2.3)</w:t>
      </w:r>
      <w:r w:rsidDel="00000000" w:rsidR="00000000" w:rsidRPr="00000000">
        <w:rPr>
          <w:rtl w:val="0"/>
        </w:rPr>
      </w:r>
    </w:p>
    <w:p w:rsidR="00000000" w:rsidDel="00000000" w:rsidP="00000000" w:rsidRDefault="00000000" w:rsidRPr="00000000" w14:paraId="000000E6">
      <w:pPr>
        <w:spacing w:after="0" w:lineRule="auto"/>
        <w:ind w:left="360" w:firstLine="0"/>
        <w:jc w:val="both"/>
        <w:rPr/>
      </w:pPr>
      <w:r w:rsidDel="00000000" w:rsidR="00000000" w:rsidRPr="00000000">
        <w:rPr/>
        <w:drawing>
          <wp:inline distB="114300" distT="114300" distL="114300" distR="114300">
            <wp:extent cx="1676400" cy="1371600"/>
            <wp:effectExtent b="0" l="0" r="0" t="0"/>
            <wp:docPr id="31" name="image30.png"/>
            <a:graphic>
              <a:graphicData uri="http://schemas.openxmlformats.org/drawingml/2006/picture">
                <pic:pic>
                  <pic:nvPicPr>
                    <pic:cNvPr id="0" name="image30.png"/>
                    <pic:cNvPicPr preferRelativeResize="0"/>
                  </pic:nvPicPr>
                  <pic:blipFill>
                    <a:blip r:embed="rId53"/>
                    <a:srcRect b="0" l="0" r="0" t="0"/>
                    <a:stretch>
                      <a:fillRect/>
                    </a:stretch>
                  </pic:blipFill>
                  <pic:spPr>
                    <a:xfrm>
                      <a:off x="0" y="0"/>
                      <a:ext cx="1676400" cy="1371600"/>
                    </a:xfrm>
                    <a:prstGeom prst="rect"/>
                    <a:ln/>
                  </pic:spPr>
                </pic:pic>
              </a:graphicData>
            </a:graphic>
          </wp:inline>
        </w:drawing>
      </w:r>
      <w:r w:rsidDel="00000000" w:rsidR="00000000" w:rsidRPr="00000000">
        <w:rPr/>
        <w:drawing>
          <wp:inline distB="114300" distT="114300" distL="114300" distR="114300">
            <wp:extent cx="1676400" cy="1371600"/>
            <wp:effectExtent b="0" l="0" r="0" t="0"/>
            <wp:docPr id="6" name="image19.png"/>
            <a:graphic>
              <a:graphicData uri="http://schemas.openxmlformats.org/drawingml/2006/picture">
                <pic:pic>
                  <pic:nvPicPr>
                    <pic:cNvPr id="0" name="image19.png"/>
                    <pic:cNvPicPr preferRelativeResize="0"/>
                  </pic:nvPicPr>
                  <pic:blipFill>
                    <a:blip r:embed="rId54"/>
                    <a:srcRect b="0" l="0" r="0" t="0"/>
                    <a:stretch>
                      <a:fillRect/>
                    </a:stretch>
                  </pic:blipFill>
                  <pic:spPr>
                    <a:xfrm>
                      <a:off x="0" y="0"/>
                      <a:ext cx="1676400" cy="1371600"/>
                    </a:xfrm>
                    <a:prstGeom prst="rect"/>
                    <a:ln/>
                  </pic:spPr>
                </pic:pic>
              </a:graphicData>
            </a:graphic>
          </wp:inline>
        </w:drawing>
      </w:r>
      <w:r w:rsidDel="00000000" w:rsidR="00000000" w:rsidRPr="00000000">
        <w:rPr/>
        <w:drawing>
          <wp:inline distB="114300" distT="114300" distL="114300" distR="114300">
            <wp:extent cx="1676400" cy="1371600"/>
            <wp:effectExtent b="0" l="0" r="0" t="0"/>
            <wp:docPr id="57" name="image54.png"/>
            <a:graphic>
              <a:graphicData uri="http://schemas.openxmlformats.org/drawingml/2006/picture">
                <pic:pic>
                  <pic:nvPicPr>
                    <pic:cNvPr id="0" name="image54.png"/>
                    <pic:cNvPicPr preferRelativeResize="0"/>
                  </pic:nvPicPr>
                  <pic:blipFill>
                    <a:blip r:embed="rId55"/>
                    <a:srcRect b="0" l="0" r="0" t="0"/>
                    <a:stretch>
                      <a:fillRect/>
                    </a:stretch>
                  </pic:blipFill>
                  <pic:spPr>
                    <a:xfrm>
                      <a:off x="0" y="0"/>
                      <a:ext cx="1676400" cy="1371600"/>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spacing w:after="0" w:lineRule="auto"/>
        <w:ind w:left="1800" w:firstLine="0"/>
        <w:rPr/>
      </w:pPr>
      <w:r w:rsidDel="00000000" w:rsidR="00000000" w:rsidRPr="00000000">
        <w:rPr>
          <w:rtl w:val="0"/>
        </w:rPr>
        <w:t xml:space="preserve">(a)                                                (b)                                          (c)</w:t>
      </w:r>
    </w:p>
    <w:p w:rsidR="00000000" w:rsidDel="00000000" w:rsidP="00000000" w:rsidRDefault="00000000" w:rsidRPr="00000000" w14:paraId="000000E8">
      <w:pPr>
        <w:spacing w:after="0" w:lineRule="auto"/>
        <w:ind w:left="360" w:firstLine="0"/>
        <w:jc w:val="both"/>
        <w:rPr/>
      </w:pPr>
      <w:r w:rsidDel="00000000" w:rsidR="00000000" w:rsidRPr="00000000">
        <w:rPr/>
        <w:drawing>
          <wp:inline distB="114300" distT="114300" distL="114300" distR="114300">
            <wp:extent cx="2532669" cy="3297935"/>
            <wp:effectExtent b="0" l="0" r="0" t="0"/>
            <wp:docPr id="47" name="image47.png"/>
            <a:graphic>
              <a:graphicData uri="http://schemas.openxmlformats.org/drawingml/2006/picture">
                <pic:pic>
                  <pic:nvPicPr>
                    <pic:cNvPr id="0" name="image47.png"/>
                    <pic:cNvPicPr preferRelativeResize="0"/>
                  </pic:nvPicPr>
                  <pic:blipFill>
                    <a:blip r:embed="rId56"/>
                    <a:srcRect b="0" l="0" r="0" t="0"/>
                    <a:stretch>
                      <a:fillRect/>
                    </a:stretch>
                  </pic:blipFill>
                  <pic:spPr>
                    <a:xfrm>
                      <a:off x="0" y="0"/>
                      <a:ext cx="2532669" cy="3297935"/>
                    </a:xfrm>
                    <a:prstGeom prst="rect"/>
                    <a:ln/>
                  </pic:spPr>
                </pic:pic>
              </a:graphicData>
            </a:graphic>
          </wp:inline>
        </w:drawing>
      </w:r>
      <w:r w:rsidDel="00000000" w:rsidR="00000000" w:rsidRPr="00000000">
        <w:rPr/>
        <w:drawing>
          <wp:inline distB="114300" distT="114300" distL="114300" distR="114300">
            <wp:extent cx="2523129" cy="3289079"/>
            <wp:effectExtent b="0" l="0" r="0" t="0"/>
            <wp:docPr id="28" name="image20.png"/>
            <a:graphic>
              <a:graphicData uri="http://schemas.openxmlformats.org/drawingml/2006/picture">
                <pic:pic>
                  <pic:nvPicPr>
                    <pic:cNvPr id="0" name="image20.png"/>
                    <pic:cNvPicPr preferRelativeResize="0"/>
                  </pic:nvPicPr>
                  <pic:blipFill>
                    <a:blip r:embed="rId57"/>
                    <a:srcRect b="0" l="0" r="0" t="0"/>
                    <a:stretch>
                      <a:fillRect/>
                    </a:stretch>
                  </pic:blipFill>
                  <pic:spPr>
                    <a:xfrm>
                      <a:off x="0" y="0"/>
                      <a:ext cx="2523129" cy="3289079"/>
                    </a:xfrm>
                    <a:prstGeom prst="rect"/>
                    <a:ln/>
                  </pic:spPr>
                </pic:pic>
              </a:graphicData>
            </a:graphic>
          </wp:inline>
        </w:drawing>
      </w:r>
      <w:r w:rsidDel="00000000" w:rsidR="00000000" w:rsidRPr="00000000">
        <w:rPr>
          <w:rtl w:val="0"/>
        </w:rPr>
      </w:r>
    </w:p>
    <w:p w:rsidR="00000000" w:rsidDel="00000000" w:rsidP="00000000" w:rsidRDefault="00000000" w:rsidRPr="00000000" w14:paraId="000000E9">
      <w:pPr>
        <w:spacing w:after="0" w:lineRule="auto"/>
        <w:ind w:left="360" w:firstLine="0"/>
        <w:jc w:val="center"/>
        <w:rPr/>
      </w:pPr>
      <w:r w:rsidDel="00000000" w:rsidR="00000000" w:rsidRPr="00000000">
        <w:rPr>
          <w:rtl w:val="0"/>
        </w:rPr>
        <w:t xml:space="preserve">(d)                                                                              (e)</w:t>
      </w:r>
    </w:p>
    <w:p w:rsidR="00000000" w:rsidDel="00000000" w:rsidP="00000000" w:rsidRDefault="00000000" w:rsidRPr="00000000" w14:paraId="000000EA">
      <w:pPr>
        <w:spacing w:after="200" w:line="240" w:lineRule="auto"/>
        <w:ind w:left="360" w:firstLine="0"/>
        <w:jc w:val="both"/>
        <w:rPr/>
      </w:pPr>
      <w:r w:rsidDel="00000000" w:rsidR="00000000" w:rsidRPr="00000000">
        <w:rPr>
          <w:i w:val="1"/>
          <w:color w:val="44546a"/>
          <w:sz w:val="18"/>
          <w:szCs w:val="18"/>
          <w:rtl w:val="0"/>
        </w:rPr>
        <w:t xml:space="preserve">Фиг. 2.1  Възстановяване на структура чрез фазово разгръщане (a) Неразгъната карта на дълбочините. (b)</w:t>
      </w:r>
      <w:r w:rsidDel="00000000" w:rsidR="00000000" w:rsidRPr="00000000">
        <w:rPr>
          <w:i w:val="1"/>
          <w:color w:val="44546a"/>
          <w:sz w:val="18"/>
          <w:szCs w:val="18"/>
          <w:rtl w:val="0"/>
        </w:rPr>
        <w:t xml:space="preserve">Разгънатата</w:t>
      </w:r>
      <w:r w:rsidDel="00000000" w:rsidR="00000000" w:rsidRPr="00000000">
        <w:rPr>
          <w:i w:val="1"/>
          <w:color w:val="44546a"/>
          <w:sz w:val="18"/>
          <w:szCs w:val="18"/>
          <w:rtl w:val="0"/>
        </w:rPr>
        <w:t xml:space="preserve"> карта на дълбочини на (a). На (a) и (b) са показани  стойностите на дълбочините, за помагане на видимостта. Интензивността  е пропорционална на разстоянието. (c) Амплитудното изображене асоциирано с (a). (d) и (e) показват 3D точките отговарящи съответо на (a) и (b). (d) </w:t>
      </w:r>
      <w:r w:rsidDel="00000000" w:rsidR="00000000" w:rsidRPr="00000000">
        <w:rPr>
          <w:i w:val="1"/>
          <w:color w:val="44546a"/>
          <w:sz w:val="18"/>
          <w:szCs w:val="18"/>
          <w:rtl w:val="0"/>
        </w:rPr>
        <w:t xml:space="preserve">Неразгънатите</w:t>
      </w:r>
      <w:r w:rsidDel="00000000" w:rsidR="00000000" w:rsidRPr="00000000">
        <w:rPr>
          <w:i w:val="1"/>
          <w:color w:val="44546a"/>
          <w:sz w:val="18"/>
          <w:szCs w:val="18"/>
          <w:rtl w:val="0"/>
        </w:rPr>
        <w:t xml:space="preserve"> точки са показани в червено.(e) Техните разгънати точки са показани в синьо. Останалите точки са текстурирани чрез използване на оригиналното изображение на амплитудите.</w:t>
      </w:r>
      <w:r w:rsidDel="00000000" w:rsidR="00000000" w:rsidRPr="00000000">
        <w:rPr>
          <w:rtl w:val="0"/>
        </w:rPr>
      </w:r>
    </w:p>
    <w:p w:rsidR="00000000" w:rsidDel="00000000" w:rsidP="00000000" w:rsidRDefault="00000000" w:rsidRPr="00000000" w14:paraId="000000EB">
      <w:pPr>
        <w:spacing w:after="0" w:lineRule="auto"/>
        <w:ind w:left="360" w:firstLine="0"/>
        <w:jc w:val="both"/>
        <w:rPr/>
      </w:pPr>
      <w:r w:rsidDel="00000000" w:rsidR="00000000" w:rsidRPr="00000000">
        <w:rPr>
          <w:rtl w:val="0"/>
        </w:rPr>
        <w:t xml:space="preserve">Фиг. 2.2 показва пример амплитудна корекция. Може да се наблюдава в фиг. 2.2(c), където вярната амплитуда е ниска в </w:t>
      </w:r>
      <w:r w:rsidDel="00000000" w:rsidR="00000000" w:rsidRPr="00000000">
        <w:rPr>
          <w:rtl w:val="0"/>
        </w:rPr>
        <w:t xml:space="preserve">неразгънатите</w:t>
      </w:r>
      <w:r w:rsidDel="00000000" w:rsidR="00000000" w:rsidRPr="00000000">
        <w:rPr>
          <w:rtl w:val="0"/>
        </w:rPr>
        <w:t xml:space="preserve"> региони.</w:t>
      </w:r>
    </w:p>
    <w:p w:rsidR="00000000" w:rsidDel="00000000" w:rsidP="00000000" w:rsidRDefault="00000000" w:rsidRPr="00000000" w14:paraId="000000EC">
      <w:pPr>
        <w:spacing w:after="0" w:lineRule="auto"/>
        <w:ind w:left="360" w:firstLine="0"/>
        <w:jc w:val="both"/>
        <w:rPr/>
      </w:pPr>
      <w:r w:rsidDel="00000000" w:rsidR="00000000" w:rsidRPr="00000000">
        <w:rPr/>
        <w:drawing>
          <wp:inline distB="114300" distT="114300" distL="114300" distR="114300">
            <wp:extent cx="1676400" cy="1371600"/>
            <wp:effectExtent b="0" l="0" r="0" t="0"/>
            <wp:docPr id="19" name="image10.png"/>
            <a:graphic>
              <a:graphicData uri="http://schemas.openxmlformats.org/drawingml/2006/picture">
                <pic:pic>
                  <pic:nvPicPr>
                    <pic:cNvPr id="0" name="image10.png"/>
                    <pic:cNvPicPr preferRelativeResize="0"/>
                  </pic:nvPicPr>
                  <pic:blipFill>
                    <a:blip r:embed="rId58"/>
                    <a:srcRect b="0" l="0" r="0" t="0"/>
                    <a:stretch>
                      <a:fillRect/>
                    </a:stretch>
                  </pic:blipFill>
                  <pic:spPr>
                    <a:xfrm>
                      <a:off x="0" y="0"/>
                      <a:ext cx="1676400" cy="1371600"/>
                    </a:xfrm>
                    <a:prstGeom prst="rect"/>
                    <a:ln/>
                  </pic:spPr>
                </pic:pic>
              </a:graphicData>
            </a:graphic>
          </wp:inline>
        </w:drawing>
      </w:r>
      <w:r w:rsidDel="00000000" w:rsidR="00000000" w:rsidRPr="00000000">
        <w:rPr/>
        <w:drawing>
          <wp:inline distB="114300" distT="114300" distL="114300" distR="114300">
            <wp:extent cx="1676400" cy="1371600"/>
            <wp:effectExtent b="0" l="0" r="0" t="0"/>
            <wp:docPr id="69" name="image64.png"/>
            <a:graphic>
              <a:graphicData uri="http://schemas.openxmlformats.org/drawingml/2006/picture">
                <pic:pic>
                  <pic:nvPicPr>
                    <pic:cNvPr id="0" name="image64.png"/>
                    <pic:cNvPicPr preferRelativeResize="0"/>
                  </pic:nvPicPr>
                  <pic:blipFill>
                    <a:blip r:embed="rId59"/>
                    <a:srcRect b="0" l="0" r="0" t="0"/>
                    <a:stretch>
                      <a:fillRect/>
                    </a:stretch>
                  </pic:blipFill>
                  <pic:spPr>
                    <a:xfrm>
                      <a:off x="0" y="0"/>
                      <a:ext cx="1676400" cy="1371600"/>
                    </a:xfrm>
                    <a:prstGeom prst="rect"/>
                    <a:ln/>
                  </pic:spPr>
                </pic:pic>
              </a:graphicData>
            </a:graphic>
          </wp:inline>
        </w:drawing>
      </w:r>
      <w:r w:rsidDel="00000000" w:rsidR="00000000" w:rsidRPr="00000000">
        <w:rPr/>
        <w:drawing>
          <wp:inline distB="114300" distT="114300" distL="114300" distR="114300">
            <wp:extent cx="1676400" cy="1371600"/>
            <wp:effectExtent b="0" l="0" r="0" t="0"/>
            <wp:docPr id="37" name="image41.png"/>
            <a:graphic>
              <a:graphicData uri="http://schemas.openxmlformats.org/drawingml/2006/picture">
                <pic:pic>
                  <pic:nvPicPr>
                    <pic:cNvPr id="0" name="image41.png"/>
                    <pic:cNvPicPr preferRelativeResize="0"/>
                  </pic:nvPicPr>
                  <pic:blipFill>
                    <a:blip r:embed="rId60"/>
                    <a:srcRect b="0" l="0" r="0" t="0"/>
                    <a:stretch>
                      <a:fillRect/>
                    </a:stretch>
                  </pic:blipFill>
                  <pic:spPr>
                    <a:xfrm>
                      <a:off x="0" y="0"/>
                      <a:ext cx="1676400" cy="1371600"/>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spacing w:after="0" w:lineRule="auto"/>
        <w:ind w:left="1800" w:firstLine="0"/>
        <w:rPr/>
      </w:pPr>
      <w:r w:rsidDel="00000000" w:rsidR="00000000" w:rsidRPr="00000000">
        <w:rPr>
          <w:rtl w:val="0"/>
        </w:rPr>
        <w:t xml:space="preserve">(a)                                                (b)                                          (c)</w:t>
      </w:r>
    </w:p>
    <w:p w:rsidR="00000000" w:rsidDel="00000000" w:rsidP="00000000" w:rsidRDefault="00000000" w:rsidRPr="00000000" w14:paraId="000000EE">
      <w:pPr>
        <w:spacing w:after="200" w:line="240" w:lineRule="auto"/>
        <w:ind w:left="360" w:firstLine="0"/>
        <w:jc w:val="both"/>
        <w:rPr/>
      </w:pPr>
      <w:r w:rsidDel="00000000" w:rsidR="00000000" w:rsidRPr="00000000">
        <w:rPr>
          <w:i w:val="1"/>
          <w:color w:val="44546a"/>
          <w:sz w:val="18"/>
          <w:szCs w:val="18"/>
          <w:rtl w:val="0"/>
        </w:rPr>
        <w:t xml:space="preserve">Фиг. 2.2 Пример за корекция на амплитудата. (a) Изображение на амплитудата. (b) Карта на дълбочината. (c) Коригирано изображение на амплитудата. Интензивността в (b) е пропорционална на разстоянието. Долната лява част от (b) не е разгъната. </w:t>
      </w:r>
      <w:r w:rsidDel="00000000" w:rsidR="00000000" w:rsidRPr="00000000">
        <w:rPr>
          <w:rtl w:val="0"/>
        </w:rPr>
      </w:r>
    </w:p>
    <w:p w:rsidR="00000000" w:rsidDel="00000000" w:rsidP="00000000" w:rsidRDefault="00000000" w:rsidRPr="00000000" w14:paraId="000000EF">
      <w:pPr>
        <w:spacing w:after="0" w:lineRule="auto"/>
        <w:ind w:left="360" w:firstLine="0"/>
        <w:jc w:val="both"/>
        <w:rPr/>
      </w:pPr>
      <w:r w:rsidDel="00000000" w:rsidR="00000000" w:rsidRPr="00000000">
        <w:rPr>
          <w:b w:val="1"/>
          <w:rtl w:val="0"/>
        </w:rPr>
        <w:t xml:space="preserve">Poppinga </w:t>
      </w:r>
      <w:r w:rsidDel="00000000" w:rsidR="00000000" w:rsidRPr="00000000">
        <w:rPr>
          <w:rtl w:val="0"/>
        </w:rPr>
        <w:t xml:space="preserve">и </w:t>
      </w:r>
      <w:r w:rsidDel="00000000" w:rsidR="00000000" w:rsidRPr="00000000">
        <w:rPr>
          <w:b w:val="1"/>
          <w:rtl w:val="0"/>
        </w:rPr>
        <w:t xml:space="preserve">Birk</w:t>
      </w:r>
      <w:r w:rsidDel="00000000" w:rsidR="00000000" w:rsidRPr="00000000">
        <w:rPr>
          <w:rtl w:val="0"/>
        </w:rPr>
        <w:t xml:space="preserve"> следното неравенство за тестване дали дълбочината в пиксел </w:t>
      </w:r>
      <w:r w:rsidDel="00000000" w:rsidR="00000000" w:rsidRPr="00000000">
        <w:rPr>
          <w:b w:val="1"/>
          <w:i w:val="1"/>
          <w:rtl w:val="0"/>
        </w:rPr>
        <w:t xml:space="preserve">p</w:t>
      </w:r>
      <w:r w:rsidDel="00000000" w:rsidR="00000000" w:rsidRPr="00000000">
        <w:rPr>
          <w:rtl w:val="0"/>
        </w:rPr>
        <w:t xml:space="preserve"> не е била разгъната;</w:t>
      </w:r>
    </w:p>
    <w:p w:rsidR="00000000" w:rsidDel="00000000" w:rsidP="00000000" w:rsidRDefault="00000000" w:rsidRPr="00000000" w14:paraId="000000F0">
      <w:pPr>
        <w:tabs>
          <w:tab w:val="left" w:pos="3432"/>
          <w:tab w:val="right" w:pos="9072"/>
        </w:tabs>
        <w:ind w:left="720" w:firstLine="0"/>
        <w:jc w:val="right"/>
        <w:rPr/>
      </w:pPr>
      <m:oMath>
        <m:sSub>
          <m:sSubPr>
            <m:ctrlPr>
              <w:rPr>
                <w:rFonts w:ascii="Cambria Math" w:cs="Cambria Math" w:eastAsia="Cambria Math" w:hAnsi="Cambria Math"/>
                <w:b w:val="1"/>
                <w:sz w:val="28"/>
                <w:szCs w:val="28"/>
              </w:rPr>
            </m:ctrlPr>
          </m:sSubPr>
          <m:e>
            <m:r>
              <w:rPr>
                <w:rFonts w:ascii="Cambria Math" w:cs="Cambria Math" w:eastAsia="Cambria Math" w:hAnsi="Cambria Math"/>
                <w:b w:val="1"/>
                <w:sz w:val="28"/>
                <w:szCs w:val="28"/>
              </w:rPr>
              <m:t xml:space="preserve">A'</m:t>
            </m:r>
          </m:e>
          <m:sub>
            <m:r>
              <w:rPr>
                <w:rFonts w:ascii="Cambria Math" w:cs="Cambria Math" w:eastAsia="Cambria Math" w:hAnsi="Cambria Math"/>
                <w:b w:val="1"/>
                <w:sz w:val="28"/>
                <w:szCs w:val="28"/>
              </w:rPr>
              <m:t xml:space="preserve">p</m:t>
            </m:r>
          </m:sub>
        </m:sSub>
        <m:r>
          <w:rPr>
            <w:rFonts w:ascii="Cambria Math" w:cs="Cambria Math" w:eastAsia="Cambria Math" w:hAnsi="Cambria Math"/>
            <w:b w:val="1"/>
            <w:sz w:val="28"/>
            <w:szCs w:val="28"/>
          </w:rPr>
          <m:t>≤</m:t>
        </m:r>
        <m:sSubSup>
          <m:sSubSupPr>
            <m:ctrlPr>
              <w:rPr>
                <w:rFonts w:ascii="Cambria Math" w:cs="Cambria Math" w:eastAsia="Cambria Math" w:hAnsi="Cambria Math"/>
                <w:sz w:val="28"/>
                <w:szCs w:val="28"/>
              </w:rPr>
            </m:ctrlPr>
          </m:sSubSupPr>
          <m:e>
            <m:r>
              <w:rPr>
                <w:rFonts w:ascii="Cambria Math" w:cs="Cambria Math" w:eastAsia="Cambria Math" w:hAnsi="Cambria Math"/>
                <w:sz w:val="28"/>
                <w:szCs w:val="28"/>
              </w:rPr>
              <m:t xml:space="preserve">A</m:t>
            </m:r>
          </m:e>
          <m:sub>
            <m:r>
              <w:rPr>
                <w:rFonts w:ascii="Cambria Math" w:cs="Cambria Math" w:eastAsia="Cambria Math" w:hAnsi="Cambria Math"/>
                <w:sz w:val="28"/>
                <w:szCs w:val="28"/>
              </w:rPr>
              <m:t xml:space="preserve">p</m:t>
            </m:r>
          </m:sub>
          <m:sup>
            <m:r>
              <w:rPr>
                <w:rFonts w:ascii="Cambria Math" w:cs="Cambria Math" w:eastAsia="Cambria Math" w:hAnsi="Cambria Math"/>
                <w:sz w:val="28"/>
                <w:szCs w:val="28"/>
              </w:rPr>
              <m:t xml:space="preserve">ref</m:t>
            </m:r>
          </m:sup>
        </m:sSubSup>
        <m:r>
          <w:rPr>
            <w:rFonts w:ascii="Cambria Math" w:cs="Cambria Math" w:eastAsia="Cambria Math" w:hAnsi="Cambria Math"/>
            <w:sz w:val="28"/>
            <w:szCs w:val="28"/>
          </w:rPr>
          <m:t xml:space="preserve">T</m:t>
        </m:r>
      </m:oMath>
      <w:r w:rsidDel="00000000" w:rsidR="00000000" w:rsidRPr="00000000">
        <w:rPr>
          <w:rFonts w:ascii="Cambria Math" w:cs="Cambria Math" w:eastAsia="Cambria Math" w:hAnsi="Cambria Math"/>
          <w:sz w:val="28"/>
          <w:szCs w:val="28"/>
          <w:rtl w:val="0"/>
        </w:rPr>
        <w:t xml:space="preserve">                                                 (2.4)</w:t>
      </w:r>
      <w:r w:rsidDel="00000000" w:rsidR="00000000" w:rsidRPr="00000000">
        <w:rPr>
          <w:rtl w:val="0"/>
        </w:rPr>
      </w:r>
    </w:p>
    <w:p w:rsidR="00000000" w:rsidDel="00000000" w:rsidP="00000000" w:rsidRDefault="00000000" w:rsidRPr="00000000" w14:paraId="000000F1">
      <w:pPr>
        <w:spacing w:after="0" w:lineRule="auto"/>
        <w:ind w:left="360" w:firstLine="0"/>
        <w:jc w:val="both"/>
        <w:rPr/>
      </w:pPr>
      <w:r w:rsidDel="00000000" w:rsidR="00000000" w:rsidRPr="00000000">
        <w:rPr>
          <w:rtl w:val="0"/>
        </w:rPr>
        <w:t xml:space="preserve">,където </w:t>
      </w:r>
      <w:r w:rsidDel="00000000" w:rsidR="00000000" w:rsidRPr="00000000">
        <w:rPr>
          <w:b w:val="1"/>
          <w:i w:val="1"/>
          <w:rtl w:val="0"/>
        </w:rPr>
        <w:t xml:space="preserve">T</w:t>
      </w:r>
      <w:r w:rsidDel="00000000" w:rsidR="00000000" w:rsidRPr="00000000">
        <w:rPr>
          <w:rtl w:val="0"/>
        </w:rPr>
        <w:t xml:space="preserve"> е ръчно избран праг(</w:t>
      </w:r>
      <w:r w:rsidDel="00000000" w:rsidR="00000000" w:rsidRPr="00000000">
        <w:rPr>
          <w:b w:val="1"/>
          <w:rtl w:val="0"/>
        </w:rPr>
        <w:t xml:space="preserve">threshold</w:t>
      </w:r>
      <w:r w:rsidDel="00000000" w:rsidR="00000000" w:rsidRPr="00000000">
        <w:rPr>
          <w:rtl w:val="0"/>
        </w:rPr>
        <w:t xml:space="preserve">) и </w:t>
      </w:r>
      <m:oMath>
        <m:sSubSup>
          <m:sSubSupPr>
            <m:ctrlPr>
              <w:rPr>
                <w:rFonts w:ascii="Cambria Math" w:cs="Cambria Math" w:eastAsia="Cambria Math" w:hAnsi="Cambria Math"/>
                <w:sz w:val="28"/>
                <w:szCs w:val="28"/>
              </w:rPr>
            </m:ctrlPr>
          </m:sSubSupPr>
          <m:e>
            <m:r>
              <w:rPr>
                <w:rFonts w:ascii="Cambria Math" w:cs="Cambria Math" w:eastAsia="Cambria Math" w:hAnsi="Cambria Math"/>
                <w:sz w:val="28"/>
                <w:szCs w:val="28"/>
              </w:rPr>
              <m:t xml:space="preserve">A</m:t>
            </m:r>
          </m:e>
          <m:sub>
            <m:r>
              <w:rPr>
                <w:rFonts w:ascii="Cambria Math" w:cs="Cambria Math" w:eastAsia="Cambria Math" w:hAnsi="Cambria Math"/>
                <w:sz w:val="28"/>
                <w:szCs w:val="28"/>
              </w:rPr>
              <m:t xml:space="preserve">p</m:t>
            </m:r>
          </m:sub>
          <m:sup>
            <m:r>
              <w:rPr>
                <w:rFonts w:ascii="Cambria Math" w:cs="Cambria Math" w:eastAsia="Cambria Math" w:hAnsi="Cambria Math"/>
                <w:sz w:val="28"/>
                <w:szCs w:val="28"/>
              </w:rPr>
              <m:t xml:space="preserve">ref</m:t>
            </m:r>
          </m:sup>
        </m:sSubSup>
      </m:oMath>
      <w:r w:rsidDel="00000000" w:rsidR="00000000" w:rsidRPr="00000000">
        <w:rPr>
          <w:rtl w:val="0"/>
        </w:rPr>
        <w:t xml:space="preserve"> е референтната амплитуда на пиксел </w:t>
      </w:r>
      <w:r w:rsidDel="00000000" w:rsidR="00000000" w:rsidRPr="00000000">
        <w:rPr>
          <w:b w:val="1"/>
          <w:rtl w:val="0"/>
        </w:rPr>
        <w:t xml:space="preserve">p</w:t>
      </w:r>
      <w:r w:rsidDel="00000000" w:rsidR="00000000" w:rsidRPr="00000000">
        <w:rPr>
          <w:rtl w:val="0"/>
        </w:rPr>
        <w:t xml:space="preserve"> при гледане на бяла стена от един метър, </w:t>
      </w:r>
      <w:r w:rsidDel="00000000" w:rsidR="00000000" w:rsidRPr="00000000">
        <w:rPr>
          <w:rtl w:val="0"/>
        </w:rPr>
        <w:t xml:space="preserve">апроксимирано</w:t>
      </w:r>
      <w:r w:rsidDel="00000000" w:rsidR="00000000" w:rsidRPr="00000000">
        <w:rPr>
          <w:rtl w:val="0"/>
        </w:rPr>
        <w:t xml:space="preserve">:</w:t>
      </w:r>
    </w:p>
    <w:p w:rsidR="00000000" w:rsidDel="00000000" w:rsidP="00000000" w:rsidRDefault="00000000" w:rsidRPr="00000000" w14:paraId="000000F2">
      <w:pPr>
        <w:tabs>
          <w:tab w:val="left" w:pos="3432"/>
          <w:tab w:val="right" w:pos="9072"/>
        </w:tabs>
        <w:ind w:left="720" w:firstLine="0"/>
        <w:jc w:val="right"/>
        <w:rPr/>
      </w:pPr>
      <m:oMath>
        <m:sSubSup>
          <m:sSubSupPr>
            <m:ctrlPr>
              <w:rPr>
                <w:rFonts w:ascii="Cambria Math" w:cs="Cambria Math" w:eastAsia="Cambria Math" w:hAnsi="Cambria Math"/>
                <w:sz w:val="28"/>
                <w:szCs w:val="28"/>
              </w:rPr>
            </m:ctrlPr>
          </m:sSubSupPr>
          <m:e>
            <m:r>
              <w:rPr>
                <w:rFonts w:ascii="Cambria Math" w:cs="Cambria Math" w:eastAsia="Cambria Math" w:hAnsi="Cambria Math"/>
                <w:sz w:val="28"/>
                <w:szCs w:val="28"/>
              </w:rPr>
              <m:t xml:space="preserve">A</m:t>
            </m:r>
          </m:e>
          <m:sub>
            <m:r>
              <w:rPr>
                <w:rFonts w:ascii="Cambria Math" w:cs="Cambria Math" w:eastAsia="Cambria Math" w:hAnsi="Cambria Math"/>
                <w:sz w:val="28"/>
                <w:szCs w:val="28"/>
              </w:rPr>
              <m:t xml:space="preserve">p</m:t>
            </m:r>
          </m:sub>
          <m:sup>
            <m:r>
              <w:rPr>
                <w:rFonts w:ascii="Cambria Math" w:cs="Cambria Math" w:eastAsia="Cambria Math" w:hAnsi="Cambria Math"/>
                <w:sz w:val="28"/>
                <w:szCs w:val="28"/>
              </w:rPr>
              <m:t xml:space="preserve">ref</m:t>
            </m:r>
          </m:sup>
        </m:sSubSup>
        <m:r>
          <w:rPr>
            <w:rFonts w:ascii="Cambria Math" w:cs="Cambria Math" w:eastAsia="Cambria Math" w:hAnsi="Cambria Math"/>
            <w:sz w:val="28"/>
            <w:szCs w:val="28"/>
          </w:rPr>
          <m:t xml:space="preserve"> =B-(</m:t>
        </m:r>
        <m:sSup>
          <m:sSupPr>
            <m:ctrlPr>
              <w:rPr>
                <w:rFonts w:ascii="Cambria Math" w:cs="Cambria Math" w:eastAsia="Cambria Math" w:hAnsi="Cambria Math"/>
                <w:sz w:val="28"/>
                <w:szCs w:val="28"/>
              </w:rPr>
            </m:ctrlPr>
          </m:sSupPr>
          <m:e>
            <m:r>
              <w:rPr>
                <w:rFonts w:ascii="Cambria Math" w:cs="Cambria Math" w:eastAsia="Cambria Math" w:hAnsi="Cambria Math"/>
                <w:sz w:val="28"/>
                <w:szCs w:val="28"/>
              </w:rPr>
              <m:t xml:space="preserve">(</m:t>
            </m:r>
            <m:sSub>
              <m:sSubPr>
                <m:ctrlPr>
                  <w:rPr>
                    <w:rFonts w:ascii="Cambria Math" w:cs="Cambria Math" w:eastAsia="Cambria Math" w:hAnsi="Cambria Math"/>
                    <w:b w:val="1"/>
                    <w:sz w:val="28"/>
                    <w:szCs w:val="28"/>
                  </w:rPr>
                </m:ctrlPr>
              </m:sSubPr>
              <m:e>
                <m:r>
                  <w:rPr>
                    <w:rFonts w:ascii="Cambria Math" w:cs="Cambria Math" w:eastAsia="Cambria Math" w:hAnsi="Cambria Math"/>
                    <w:b w:val="1"/>
                    <w:sz w:val="28"/>
                    <w:szCs w:val="28"/>
                  </w:rPr>
                  <m:t xml:space="preserve">x</m:t>
                </m:r>
              </m:e>
              <m:sub>
                <m:r>
                  <w:rPr>
                    <w:rFonts w:ascii="Cambria Math" w:cs="Cambria Math" w:eastAsia="Cambria Math" w:hAnsi="Cambria Math"/>
                    <w:b w:val="1"/>
                    <w:sz w:val="28"/>
                    <w:szCs w:val="28"/>
                  </w:rPr>
                  <m:t xml:space="preserve">p</m:t>
                </m:r>
              </m:sub>
            </m:sSub>
            <m:r>
              <w:rPr>
                <w:rFonts w:ascii="Cambria Math" w:cs="Cambria Math" w:eastAsia="Cambria Math" w:hAnsi="Cambria Math"/>
                <w:b w:val="1"/>
                <w:sz w:val="28"/>
                <w:szCs w:val="28"/>
              </w:rPr>
              <m:t xml:space="preserve">-</m:t>
            </m:r>
            <m:sSub>
              <m:sSubPr>
                <m:ctrlPr>
                  <w:rPr>
                    <w:rFonts w:ascii="Cambria Math" w:cs="Cambria Math" w:eastAsia="Cambria Math" w:hAnsi="Cambria Math"/>
                    <w:b w:val="1"/>
                    <w:sz w:val="28"/>
                    <w:szCs w:val="28"/>
                  </w:rPr>
                </m:ctrlPr>
              </m:sSubPr>
              <m:e>
                <m:r>
                  <w:rPr>
                    <w:rFonts w:ascii="Cambria Math" w:cs="Cambria Math" w:eastAsia="Cambria Math" w:hAnsi="Cambria Math"/>
                    <w:b w:val="1"/>
                    <w:sz w:val="28"/>
                    <w:szCs w:val="28"/>
                  </w:rPr>
                  <m:t xml:space="preserve">c</m:t>
                </m:r>
              </m:e>
              <m:sub>
                <m:r>
                  <w:rPr>
                    <w:rFonts w:ascii="Cambria Math" w:cs="Cambria Math" w:eastAsia="Cambria Math" w:hAnsi="Cambria Math"/>
                    <w:b w:val="1"/>
                    <w:sz w:val="28"/>
                    <w:szCs w:val="28"/>
                  </w:rPr>
                  <m:t xml:space="preserve">x</m:t>
                </m:r>
              </m:sub>
            </m:sSub>
            <m:r>
              <w:rPr>
                <w:rFonts w:ascii="Cambria Math" w:cs="Cambria Math" w:eastAsia="Cambria Math" w:hAnsi="Cambria Math"/>
                <w:sz w:val="28"/>
                <w:szCs w:val="28"/>
              </w:rPr>
              <m:t xml:space="preserve">)</m:t>
            </m:r>
          </m:e>
          <m:sup>
            <m:r>
              <w:rPr>
                <w:rFonts w:ascii="Cambria Math" w:cs="Cambria Math" w:eastAsia="Cambria Math" w:hAnsi="Cambria Math"/>
                <w:sz w:val="28"/>
                <w:szCs w:val="28"/>
              </w:rPr>
              <m:t xml:space="preserve">2</m:t>
            </m:r>
          </m:sup>
        </m:sSup>
        <m:r>
          <w:rPr>
            <w:rFonts w:ascii="Cambria Math" w:cs="Cambria Math" w:eastAsia="Cambria Math" w:hAnsi="Cambria Math"/>
            <w:sz w:val="28"/>
            <w:szCs w:val="28"/>
          </w:rPr>
          <m:t xml:space="preserve">+</m:t>
        </m:r>
        <m:sSup>
          <m:sSupPr>
            <m:ctrlPr>
              <w:rPr>
                <w:rFonts w:ascii="Cambria Math" w:cs="Cambria Math" w:eastAsia="Cambria Math" w:hAnsi="Cambria Math"/>
                <w:sz w:val="28"/>
                <w:szCs w:val="28"/>
              </w:rPr>
            </m:ctrlPr>
          </m:sSupPr>
          <m:e>
            <m:r>
              <w:rPr>
                <w:rFonts w:ascii="Cambria Math" w:cs="Cambria Math" w:eastAsia="Cambria Math" w:hAnsi="Cambria Math"/>
                <w:sz w:val="28"/>
                <w:szCs w:val="28"/>
              </w:rPr>
              <m:t xml:space="preserve">(</m:t>
            </m:r>
            <m:sSub>
              <m:sSubPr>
                <m:ctrlPr>
                  <w:rPr>
                    <w:rFonts w:ascii="Cambria Math" w:cs="Cambria Math" w:eastAsia="Cambria Math" w:hAnsi="Cambria Math"/>
                    <w:b w:val="1"/>
                    <w:sz w:val="28"/>
                    <w:szCs w:val="28"/>
                  </w:rPr>
                </m:ctrlPr>
              </m:sSubPr>
              <m:e>
                <m:r>
                  <w:rPr>
                    <w:rFonts w:ascii="Cambria Math" w:cs="Cambria Math" w:eastAsia="Cambria Math" w:hAnsi="Cambria Math"/>
                    <w:b w:val="1"/>
                    <w:sz w:val="28"/>
                    <w:szCs w:val="28"/>
                  </w:rPr>
                  <m:t xml:space="preserve">y</m:t>
                </m:r>
              </m:e>
              <m:sub>
                <m:r>
                  <w:rPr>
                    <w:rFonts w:ascii="Cambria Math" w:cs="Cambria Math" w:eastAsia="Cambria Math" w:hAnsi="Cambria Math"/>
                    <w:b w:val="1"/>
                    <w:sz w:val="28"/>
                    <w:szCs w:val="28"/>
                  </w:rPr>
                  <m:t xml:space="preserve">p</m:t>
                </m:r>
              </m:sub>
            </m:sSub>
            <m:r>
              <w:rPr>
                <w:rFonts w:ascii="Cambria Math" w:cs="Cambria Math" w:eastAsia="Cambria Math" w:hAnsi="Cambria Math"/>
                <w:b w:val="1"/>
                <w:sz w:val="28"/>
                <w:szCs w:val="28"/>
              </w:rPr>
              <m:t xml:space="preserve">-</m:t>
            </m:r>
            <m:sSub>
              <m:sSubPr>
                <m:ctrlPr>
                  <w:rPr>
                    <w:rFonts w:ascii="Cambria Math" w:cs="Cambria Math" w:eastAsia="Cambria Math" w:hAnsi="Cambria Math"/>
                    <w:b w:val="1"/>
                    <w:sz w:val="28"/>
                    <w:szCs w:val="28"/>
                  </w:rPr>
                </m:ctrlPr>
              </m:sSubPr>
              <m:e>
                <m:r>
                  <w:rPr>
                    <w:rFonts w:ascii="Cambria Math" w:cs="Cambria Math" w:eastAsia="Cambria Math" w:hAnsi="Cambria Math"/>
                    <w:b w:val="1"/>
                    <w:sz w:val="28"/>
                    <w:szCs w:val="28"/>
                  </w:rPr>
                  <m:t xml:space="preserve">c</m:t>
                </m:r>
              </m:e>
              <m:sub>
                <m:r>
                  <w:rPr>
                    <w:rFonts w:ascii="Cambria Math" w:cs="Cambria Math" w:eastAsia="Cambria Math" w:hAnsi="Cambria Math"/>
                    <w:b w:val="1"/>
                    <w:sz w:val="28"/>
                    <w:szCs w:val="28"/>
                  </w:rPr>
                  <m:t xml:space="preserve">y</m:t>
                </m:r>
              </m:sub>
            </m:sSub>
            <m:r>
              <w:rPr>
                <w:rFonts w:ascii="Cambria Math" w:cs="Cambria Math" w:eastAsia="Cambria Math" w:hAnsi="Cambria Math"/>
                <w:sz w:val="28"/>
                <w:szCs w:val="28"/>
              </w:rPr>
              <m:t xml:space="preserve">)</m:t>
            </m:r>
          </m:e>
          <m:sup>
            <m:r>
              <w:rPr>
                <w:rFonts w:ascii="Cambria Math" w:cs="Cambria Math" w:eastAsia="Cambria Math" w:hAnsi="Cambria Math"/>
                <w:sz w:val="28"/>
                <w:szCs w:val="28"/>
              </w:rPr>
              <m:t xml:space="preserve">2</m:t>
            </m:r>
          </m:sup>
        </m:sSup>
        <m:r>
          <w:rPr>
            <w:rFonts w:ascii="Cambria Math" w:cs="Cambria Math" w:eastAsia="Cambria Math" w:hAnsi="Cambria Math"/>
            <w:sz w:val="28"/>
            <w:szCs w:val="28"/>
          </w:rPr>
          <m:t xml:space="preserve">)</m:t>
        </m:r>
      </m:oMath>
      <w:r w:rsidDel="00000000" w:rsidR="00000000" w:rsidRPr="00000000">
        <w:rPr>
          <w:rFonts w:ascii="Cambria Math" w:cs="Cambria Math" w:eastAsia="Cambria Math" w:hAnsi="Cambria Math"/>
          <w:sz w:val="28"/>
          <w:szCs w:val="28"/>
          <w:rtl w:val="0"/>
        </w:rPr>
        <w:t xml:space="preserve">                                 (2.5)</w:t>
      </w:r>
      <w:r w:rsidDel="00000000" w:rsidR="00000000" w:rsidRPr="00000000">
        <w:rPr>
          <w:rtl w:val="0"/>
        </w:rPr>
      </w:r>
    </w:p>
    <w:p w:rsidR="00000000" w:rsidDel="00000000" w:rsidP="00000000" w:rsidRDefault="00000000" w:rsidRPr="00000000" w14:paraId="000000F3">
      <w:pPr>
        <w:spacing w:after="0" w:lineRule="auto"/>
        <w:ind w:left="360" w:firstLine="0"/>
        <w:jc w:val="both"/>
        <w:rPr/>
      </w:pPr>
      <w:r w:rsidDel="00000000" w:rsidR="00000000" w:rsidRPr="00000000">
        <w:rPr>
          <w:rtl w:val="0"/>
        </w:rPr>
        <w:t xml:space="preserve">, където </w:t>
      </w:r>
      <w:r w:rsidDel="00000000" w:rsidR="00000000" w:rsidRPr="00000000">
        <w:rPr>
          <w:b w:val="1"/>
          <w:rtl w:val="0"/>
        </w:rPr>
        <w:t xml:space="preserve">B</w:t>
      </w:r>
      <w:r w:rsidDel="00000000" w:rsidR="00000000" w:rsidRPr="00000000">
        <w:rPr>
          <w:rtl w:val="0"/>
        </w:rPr>
        <w:t xml:space="preserve"> e константа. Координатите на </w:t>
      </w:r>
      <w:r w:rsidDel="00000000" w:rsidR="00000000" w:rsidRPr="00000000">
        <w:rPr>
          <w:b w:val="1"/>
          <w:rtl w:val="0"/>
        </w:rPr>
        <w:t xml:space="preserve">p</w:t>
      </w:r>
      <w:r w:rsidDel="00000000" w:rsidR="00000000" w:rsidRPr="00000000">
        <w:rPr>
          <w:rtl w:val="0"/>
        </w:rPr>
        <w:t xml:space="preserve"> в изображението са (</w:t>
      </w:r>
      <m:oMath>
        <m:sSub>
          <m:sSubPr>
            <m:ctrlPr>
              <w:rPr>
                <w:rFonts w:ascii="Cambria Math" w:cs="Cambria Math" w:eastAsia="Cambria Math" w:hAnsi="Cambria Math"/>
                <w:b w:val="1"/>
                <w:sz w:val="28"/>
                <w:szCs w:val="28"/>
              </w:rPr>
            </m:ctrlPr>
          </m:sSubPr>
          <m:e>
            <m:r>
              <w:rPr>
                <w:rFonts w:ascii="Cambria Math" w:cs="Cambria Math" w:eastAsia="Cambria Math" w:hAnsi="Cambria Math"/>
                <w:b w:val="1"/>
                <w:sz w:val="28"/>
                <w:szCs w:val="28"/>
              </w:rPr>
              <m:t xml:space="preserve">x</m:t>
            </m:r>
          </m:e>
          <m:sub>
            <m:r>
              <w:rPr>
                <w:rFonts w:ascii="Cambria Math" w:cs="Cambria Math" w:eastAsia="Cambria Math" w:hAnsi="Cambria Math"/>
                <w:b w:val="1"/>
                <w:sz w:val="28"/>
                <w:szCs w:val="28"/>
              </w:rPr>
              <m:t xml:space="preserve">p</m:t>
            </m:r>
          </m:sub>
        </m:sSub>
        <m:r>
          <w:rPr>
            <w:rFonts w:ascii="Cambria Math" w:cs="Cambria Math" w:eastAsia="Cambria Math" w:hAnsi="Cambria Math"/>
            <w:b w:val="1"/>
            <w:sz w:val="28"/>
            <w:szCs w:val="28"/>
          </w:rPr>
          <m:t xml:space="preserve">,</m:t>
        </m:r>
        <m:sSub>
          <m:sSubPr>
            <m:ctrlPr>
              <w:rPr>
                <w:rFonts w:ascii="Cambria Math" w:cs="Cambria Math" w:eastAsia="Cambria Math" w:hAnsi="Cambria Math"/>
                <w:b w:val="1"/>
                <w:sz w:val="28"/>
                <w:szCs w:val="28"/>
              </w:rPr>
            </m:ctrlPr>
          </m:sSubPr>
          <m:e>
            <m:r>
              <w:rPr>
                <w:rFonts w:ascii="Cambria Math" w:cs="Cambria Math" w:eastAsia="Cambria Math" w:hAnsi="Cambria Math"/>
                <w:b w:val="1"/>
                <w:sz w:val="28"/>
                <w:szCs w:val="28"/>
              </w:rPr>
              <m:t xml:space="preserve">y</m:t>
            </m:r>
          </m:e>
          <m:sub>
            <m:r>
              <w:rPr>
                <w:rFonts w:ascii="Cambria Math" w:cs="Cambria Math" w:eastAsia="Cambria Math" w:hAnsi="Cambria Math"/>
                <w:b w:val="1"/>
                <w:sz w:val="28"/>
                <w:szCs w:val="28"/>
              </w:rPr>
              <m:t xml:space="preserve">p</m:t>
            </m:r>
          </m:sub>
        </m:sSub>
      </m:oMath>
      <w:r w:rsidDel="00000000" w:rsidR="00000000" w:rsidRPr="00000000">
        <w:rPr>
          <w:rtl w:val="0"/>
        </w:rPr>
        <w:t xml:space="preserve">) и (</w:t>
      </w:r>
      <m:oMath>
        <m:sSub>
          <m:sSubPr>
            <m:ctrlPr>
              <w:rPr>
                <w:rFonts w:ascii="Cambria Math" w:cs="Cambria Math" w:eastAsia="Cambria Math" w:hAnsi="Cambria Math"/>
                <w:b w:val="1"/>
                <w:sz w:val="28"/>
                <w:szCs w:val="28"/>
              </w:rPr>
            </m:ctrlPr>
          </m:sSubPr>
          <m:e>
            <m:r>
              <w:rPr>
                <w:rFonts w:ascii="Cambria Math" w:cs="Cambria Math" w:eastAsia="Cambria Math" w:hAnsi="Cambria Math"/>
                <w:b w:val="1"/>
                <w:sz w:val="28"/>
                <w:szCs w:val="28"/>
              </w:rPr>
              <m:t xml:space="preserve">c</m:t>
            </m:r>
          </m:e>
          <m:sub>
            <m:r>
              <w:rPr>
                <w:rFonts w:ascii="Cambria Math" w:cs="Cambria Math" w:eastAsia="Cambria Math" w:hAnsi="Cambria Math"/>
                <w:b w:val="1"/>
                <w:sz w:val="28"/>
                <w:szCs w:val="28"/>
              </w:rPr>
              <m:t xml:space="preserve">x</m:t>
            </m:r>
          </m:sub>
        </m:sSub>
      </m:oMath>
      <w:r w:rsidDel="00000000" w:rsidR="00000000" w:rsidRPr="00000000">
        <w:rPr>
          <w:rFonts w:ascii="Cambria Math" w:cs="Cambria Math" w:eastAsia="Cambria Math" w:hAnsi="Cambria Math"/>
          <w:sz w:val="28"/>
          <w:szCs w:val="28"/>
          <w:rtl w:val="0"/>
        </w:rPr>
        <w:t xml:space="preserve">,</w:t>
      </w:r>
      <m:oMath>
        <m:sSub>
          <m:sSubPr>
            <m:ctrlPr>
              <w:rPr>
                <w:rFonts w:ascii="Cambria Math" w:cs="Cambria Math" w:eastAsia="Cambria Math" w:hAnsi="Cambria Math"/>
                <w:b w:val="1"/>
                <w:sz w:val="28"/>
                <w:szCs w:val="28"/>
              </w:rPr>
            </m:ctrlPr>
          </m:sSubPr>
          <m:e>
            <m:r>
              <w:rPr>
                <w:rFonts w:ascii="Cambria Math" w:cs="Cambria Math" w:eastAsia="Cambria Math" w:hAnsi="Cambria Math"/>
                <w:b w:val="1"/>
                <w:sz w:val="28"/>
                <w:szCs w:val="28"/>
              </w:rPr>
              <m:t xml:space="preserve">c</m:t>
            </m:r>
          </m:e>
          <m:sub>
            <m:r>
              <w:rPr>
                <w:rFonts w:ascii="Cambria Math" w:cs="Cambria Math" w:eastAsia="Cambria Math" w:hAnsi="Cambria Math"/>
                <w:b w:val="1"/>
                <w:sz w:val="28"/>
                <w:szCs w:val="28"/>
              </w:rPr>
              <m:t xml:space="preserve">y</m:t>
            </m:r>
          </m:sub>
        </m:sSub>
      </m:oMath>
      <w:r w:rsidDel="00000000" w:rsidR="00000000" w:rsidRPr="00000000">
        <w:rPr>
          <w:rtl w:val="0"/>
        </w:rPr>
        <w:t xml:space="preserve">) е приблизително центъра на изображението, което обикновено е по-добре осветено спрямо периферията. </w:t>
      </w:r>
      <m:oMath>
        <m:sSubSup>
          <m:sSubSupPr>
            <m:ctrlPr>
              <w:rPr>
                <w:rFonts w:ascii="Cambria Math" w:cs="Cambria Math" w:eastAsia="Cambria Math" w:hAnsi="Cambria Math"/>
                <w:sz w:val="28"/>
                <w:szCs w:val="28"/>
              </w:rPr>
            </m:ctrlPr>
          </m:sSubSupPr>
          <m:e>
            <m:r>
              <w:rPr>
                <w:rFonts w:ascii="Cambria Math" w:cs="Cambria Math" w:eastAsia="Cambria Math" w:hAnsi="Cambria Math"/>
                <w:sz w:val="28"/>
                <w:szCs w:val="28"/>
              </w:rPr>
              <m:t xml:space="preserve">A</m:t>
            </m:r>
          </m:e>
          <m:sub>
            <m:r>
              <w:rPr>
                <w:rFonts w:ascii="Cambria Math" w:cs="Cambria Math" w:eastAsia="Cambria Math" w:hAnsi="Cambria Math"/>
                <w:sz w:val="28"/>
                <w:szCs w:val="28"/>
              </w:rPr>
              <m:t xml:space="preserve">p</m:t>
            </m:r>
          </m:sub>
          <m:sup>
            <m:r>
              <w:rPr>
                <w:rFonts w:ascii="Cambria Math" w:cs="Cambria Math" w:eastAsia="Cambria Math" w:hAnsi="Cambria Math"/>
                <w:sz w:val="28"/>
                <w:szCs w:val="28"/>
              </w:rPr>
              <m:t xml:space="preserve">ref</m:t>
            </m:r>
          </m:sup>
        </m:sSubSup>
      </m:oMath>
      <w:r w:rsidDel="00000000" w:rsidR="00000000" w:rsidRPr="00000000">
        <w:rPr>
          <w:rtl w:val="0"/>
        </w:rPr>
        <w:t xml:space="preserve"> компенсира този ефект чрез намаляване </w:t>
      </w:r>
      <m:oMath>
        <m:sSubSup>
          <m:sSubSupPr>
            <m:ctrlPr>
              <w:rPr>
                <w:rFonts w:ascii="Cambria Math" w:cs="Cambria Math" w:eastAsia="Cambria Math" w:hAnsi="Cambria Math"/>
                <w:sz w:val="28"/>
                <w:szCs w:val="28"/>
              </w:rPr>
            </m:ctrlPr>
          </m:sSubSupPr>
          <m:e>
            <m:r>
              <w:rPr>
                <w:rFonts w:ascii="Cambria Math" w:cs="Cambria Math" w:eastAsia="Cambria Math" w:hAnsi="Cambria Math"/>
                <w:sz w:val="28"/>
                <w:szCs w:val="28"/>
              </w:rPr>
              <m:t xml:space="preserve">A</m:t>
            </m:r>
          </m:e>
          <m:sub>
            <m:r>
              <w:rPr>
                <w:rFonts w:ascii="Cambria Math" w:cs="Cambria Math" w:eastAsia="Cambria Math" w:hAnsi="Cambria Math"/>
                <w:sz w:val="28"/>
                <w:szCs w:val="28"/>
              </w:rPr>
              <m:t xml:space="preserve">p</m:t>
            </m:r>
          </m:sub>
          <m:sup>
            <m:r>
              <w:rPr>
                <w:rFonts w:ascii="Cambria Math" w:cs="Cambria Math" w:eastAsia="Cambria Math" w:hAnsi="Cambria Math"/>
                <w:sz w:val="28"/>
                <w:szCs w:val="28"/>
              </w:rPr>
              <m:t xml:space="preserve">ref</m:t>
            </m:r>
          </m:sup>
        </m:sSubSup>
      </m:oMath>
      <w:r w:rsidDel="00000000" w:rsidR="00000000" w:rsidRPr="00000000">
        <w:rPr>
          <w:rFonts w:ascii="Cambria Math" w:cs="Cambria Math" w:eastAsia="Cambria Math" w:hAnsi="Cambria Math"/>
          <w:sz w:val="28"/>
          <w:szCs w:val="28"/>
          <w:rtl w:val="0"/>
        </w:rPr>
        <w:t xml:space="preserve">T</w:t>
      </w:r>
      <w:r w:rsidDel="00000000" w:rsidR="00000000" w:rsidRPr="00000000">
        <w:rPr>
          <w:rtl w:val="0"/>
        </w:rPr>
        <w:t xml:space="preserve">, ако пиксел </w:t>
      </w:r>
      <w:r w:rsidDel="00000000" w:rsidR="00000000" w:rsidRPr="00000000">
        <w:rPr>
          <w:b w:val="1"/>
          <w:rtl w:val="0"/>
        </w:rPr>
        <w:t xml:space="preserve">p</w:t>
      </w:r>
      <w:r w:rsidDel="00000000" w:rsidR="00000000" w:rsidRPr="00000000">
        <w:rPr>
          <w:rtl w:val="0"/>
        </w:rPr>
        <w:t xml:space="preserve"> е в периферията.</w:t>
      </w:r>
    </w:p>
    <w:p w:rsidR="00000000" w:rsidDel="00000000" w:rsidP="00000000" w:rsidRDefault="00000000" w:rsidRPr="00000000" w14:paraId="000000F4">
      <w:pPr>
        <w:spacing w:after="0" w:lineRule="auto"/>
        <w:ind w:left="360" w:firstLine="0"/>
        <w:jc w:val="both"/>
        <w:rPr/>
      </w:pPr>
      <w:r w:rsidDel="00000000" w:rsidR="00000000" w:rsidRPr="00000000">
        <w:rPr>
          <w:rtl w:val="0"/>
        </w:rPr>
        <w:t xml:space="preserve">След засичане на неразгънат пиксел е възможно директно да се получи разгънатата карта на дълбочината като се зададе стойност на неразгънатост 1 при предположение, че максималната стойност на неразгънатост  е 1.</w:t>
      </w:r>
    </w:p>
    <w:p w:rsidR="00000000" w:rsidDel="00000000" w:rsidP="00000000" w:rsidRDefault="00000000" w:rsidRPr="00000000" w14:paraId="000000F5">
      <w:pPr>
        <w:spacing w:after="0" w:lineRule="auto"/>
        <w:ind w:left="360" w:firstLine="0"/>
        <w:jc w:val="both"/>
        <w:rPr/>
      </w:pPr>
      <w:r w:rsidDel="00000000" w:rsidR="00000000" w:rsidRPr="00000000">
        <w:rPr>
          <w:rtl w:val="0"/>
        </w:rPr>
        <w:t xml:space="preserve">Предположението за константна отразяемост има тенденция да се чупи, когато сцената се състой от различни обекти с различно отразяване. Това предположение не може да бъде напълно отпуснато без детайлно знание на способностите за отразяване на сцената, което е трудно да се получи в практиката. За стабилно обработване, на различни способности за отразяване, е възможно да се задава адаптивно праг за всяко изображение и налагане на пространствена гладкост при засечените резултати.</w:t>
      </w:r>
    </w:p>
    <w:p w:rsidR="00000000" w:rsidDel="00000000" w:rsidP="00000000" w:rsidRDefault="00000000" w:rsidRPr="00000000" w14:paraId="000000F6">
      <w:pPr>
        <w:spacing w:after="0" w:lineRule="auto"/>
        <w:ind w:left="360" w:firstLine="0"/>
        <w:jc w:val="both"/>
        <w:rPr/>
      </w:pPr>
      <w:r w:rsidDel="00000000" w:rsidR="00000000" w:rsidRPr="00000000">
        <w:rPr>
          <w:b w:val="1"/>
          <w:rtl w:val="0"/>
        </w:rPr>
        <w:t xml:space="preserve">Choi </w:t>
      </w:r>
      <w:r w:rsidDel="00000000" w:rsidR="00000000" w:rsidRPr="00000000">
        <w:rPr>
          <w:rtl w:val="0"/>
        </w:rPr>
        <w:t xml:space="preserve">моделира разпределение(</w:t>
      </w:r>
      <w:r w:rsidDel="00000000" w:rsidR="00000000" w:rsidRPr="00000000">
        <w:rPr>
          <w:b w:val="1"/>
          <w:rtl w:val="0"/>
        </w:rPr>
        <w:t xml:space="preserve">distribution</w:t>
      </w:r>
      <w:r w:rsidDel="00000000" w:rsidR="00000000" w:rsidRPr="00000000">
        <w:rPr>
          <w:rtl w:val="0"/>
        </w:rPr>
        <w:t xml:space="preserve">) на верните стойности на амплитудата в изображение чрез използването на комбинация от Гаусово разпределение с две компоненти и прилагане на максимизиране на очакванията за изучаването на модела:</w:t>
      </w:r>
    </w:p>
    <w:p w:rsidR="00000000" w:rsidDel="00000000" w:rsidP="00000000" w:rsidRDefault="00000000" w:rsidRPr="00000000" w14:paraId="000000F7">
      <w:pPr>
        <w:tabs>
          <w:tab w:val="left" w:pos="3432"/>
          <w:tab w:val="right" w:pos="9072"/>
        </w:tabs>
        <w:ind w:left="720" w:firstLine="0"/>
        <w:jc w:val="right"/>
        <w:rPr/>
      </w:pPr>
      <m:oMath>
        <m:sSub>
          <m:sSubPr>
            <m:ctrlPr>
              <w:rPr>
                <w:rFonts w:ascii="Cambria Math" w:cs="Cambria Math" w:eastAsia="Cambria Math" w:hAnsi="Cambria Math"/>
                <w:b w:val="1"/>
                <w:sz w:val="28"/>
                <w:szCs w:val="28"/>
              </w:rPr>
            </m:ctrlPr>
          </m:sSubPr>
          <m:e>
            <m:r>
              <w:rPr>
                <w:rFonts w:ascii="Cambria Math" w:cs="Cambria Math" w:eastAsia="Cambria Math" w:hAnsi="Cambria Math"/>
                <w:b w:val="1"/>
                <w:sz w:val="28"/>
                <w:szCs w:val="28"/>
              </w:rPr>
              <m:t xml:space="preserve">p(A'</m:t>
            </m:r>
          </m:e>
          <m:sub>
            <m:r>
              <w:rPr>
                <w:rFonts w:ascii="Cambria Math" w:cs="Cambria Math" w:eastAsia="Cambria Math" w:hAnsi="Cambria Math"/>
                <w:b w:val="1"/>
                <w:sz w:val="28"/>
                <w:szCs w:val="28"/>
              </w:rPr>
              <m:t xml:space="preserve">p</m:t>
            </m:r>
          </m:sub>
        </m:sSub>
        <m:r>
          <w:rPr>
            <w:rFonts w:ascii="Cambria Math" w:cs="Cambria Math" w:eastAsia="Cambria Math" w:hAnsi="Cambria Math"/>
            <w:b w:val="1"/>
            <w:sz w:val="28"/>
            <w:szCs w:val="28"/>
          </w:rPr>
          <m:t xml:space="preserve">)</m:t>
        </m:r>
        <m:r>
          <w:rPr>
            <w:rFonts w:ascii="Cambria Math" w:cs="Cambria Math" w:eastAsia="Cambria Math" w:hAnsi="Cambria Math"/>
            <w:sz w:val="28"/>
            <w:szCs w:val="28"/>
          </w:rPr>
          <m:t xml:space="preserve">=</m:t>
        </m:r>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α</m:t>
            </m:r>
          </m:e>
          <m:sub>
            <m:r>
              <w:rPr>
                <w:rFonts w:ascii="Cambria Math" w:cs="Cambria Math" w:eastAsia="Cambria Math" w:hAnsi="Cambria Math"/>
                <w:sz w:val="28"/>
                <w:szCs w:val="28"/>
              </w:rPr>
              <m:t xml:space="preserve">H</m:t>
            </m:r>
          </m:sub>
        </m:sSub>
        <m:r>
          <w:rPr>
            <w:rFonts w:ascii="Cambria Math" w:cs="Cambria Math" w:eastAsia="Cambria Math" w:hAnsi="Cambria Math"/>
            <w:sz w:val="28"/>
            <w:szCs w:val="28"/>
          </w:rPr>
          <m:t xml:space="preserve">p(</m:t>
        </m:r>
        <m:sSub>
          <m:sSubPr>
            <m:ctrlPr>
              <w:rPr>
                <w:rFonts w:ascii="Cambria Math" w:cs="Cambria Math" w:eastAsia="Cambria Math" w:hAnsi="Cambria Math"/>
                <w:b w:val="1"/>
                <w:sz w:val="28"/>
                <w:szCs w:val="28"/>
              </w:rPr>
            </m:ctrlPr>
          </m:sSubPr>
          <m:e>
            <m:r>
              <w:rPr>
                <w:rFonts w:ascii="Cambria Math" w:cs="Cambria Math" w:eastAsia="Cambria Math" w:hAnsi="Cambria Math"/>
                <w:b w:val="1"/>
                <w:sz w:val="28"/>
                <w:szCs w:val="28"/>
              </w:rPr>
              <m:t xml:space="preserve">A'</m:t>
            </m:r>
          </m:e>
          <m:sub>
            <m:r>
              <w:rPr>
                <w:rFonts w:ascii="Cambria Math" w:cs="Cambria Math" w:eastAsia="Cambria Math" w:hAnsi="Cambria Math"/>
                <w:b w:val="1"/>
                <w:sz w:val="28"/>
                <w:szCs w:val="28"/>
              </w:rPr>
              <m:t xml:space="preserve">p</m:t>
            </m:r>
          </m:sub>
        </m:sSub>
        <m:r>
          <w:rPr>
            <w:rFonts w:ascii="Cambria Math" w:cs="Cambria Math" w:eastAsia="Cambria Math" w:hAnsi="Cambria Math"/>
            <w:sz w:val="28"/>
            <w:szCs w:val="28"/>
          </w:rPr>
          <m:t xml:space="preserve">|</m:t>
        </m:r>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μ</m:t>
            </m:r>
          </m:e>
          <m:sub>
            <m:r>
              <w:rPr>
                <w:rFonts w:ascii="Cambria Math" w:cs="Cambria Math" w:eastAsia="Cambria Math" w:hAnsi="Cambria Math"/>
                <w:sz w:val="28"/>
                <w:szCs w:val="28"/>
              </w:rPr>
              <m:t xml:space="preserve">H</m:t>
            </m:r>
          </m:sub>
        </m:sSub>
        <m:r>
          <w:rPr>
            <w:rFonts w:ascii="Cambria Math" w:cs="Cambria Math" w:eastAsia="Cambria Math" w:hAnsi="Cambria Math"/>
            <w:sz w:val="28"/>
            <w:szCs w:val="28"/>
          </w:rPr>
          <m:t xml:space="preserve">,</m:t>
        </m:r>
        <m:sSup>
          <m:sSupPr>
            <m:ctrlPr>
              <w:rPr>
                <w:rFonts w:ascii="Cambria Math" w:cs="Cambria Math" w:eastAsia="Cambria Math" w:hAnsi="Cambria Math"/>
                <w:sz w:val="28"/>
                <w:szCs w:val="28"/>
              </w:rPr>
            </m:ctrlPr>
          </m:sSupPr>
          <m:e>
            <m:sSubSup>
              <m:sSubSupPr>
                <m:ctrlPr>
                  <w:rPr>
                    <w:rFonts w:ascii="Cambria Math" w:cs="Cambria Math" w:eastAsia="Cambria Math" w:hAnsi="Cambria Math"/>
                    <w:sz w:val="28"/>
                    <w:szCs w:val="28"/>
                  </w:rPr>
                </m:ctrlPr>
              </m:sSubSupPr>
              <m:e>
                <m:r>
                  <w:rPr>
                    <w:rFonts w:ascii="Cambria Math" w:cs="Cambria Math" w:eastAsia="Cambria Math" w:hAnsi="Cambria Math"/>
                    <w:sz w:val="28"/>
                    <w:szCs w:val="28"/>
                  </w:rPr>
                  <m:t>σ</m:t>
                </m:r>
              </m:e>
              <m:sub>
                <m:r>
                  <w:rPr>
                    <w:rFonts w:ascii="Cambria Math" w:cs="Cambria Math" w:eastAsia="Cambria Math" w:hAnsi="Cambria Math"/>
                    <w:sz w:val="28"/>
                    <w:szCs w:val="28"/>
                  </w:rPr>
                  <m:t xml:space="preserve">H</m:t>
                </m:r>
              </m:sub>
              <m:sup>
                <m:r>
                  <w:rPr>
                    <w:rFonts w:ascii="Cambria Math" w:cs="Cambria Math" w:eastAsia="Cambria Math" w:hAnsi="Cambria Math"/>
                    <w:sz w:val="28"/>
                    <w:szCs w:val="28"/>
                  </w:rPr>
                  <m:t xml:space="preserve">2</m:t>
                </m:r>
              </m:sup>
            </m:sSubSup>
            <m:r>
              <w:rPr>
                <w:rFonts w:ascii="Cambria Math" w:cs="Cambria Math" w:eastAsia="Cambria Math" w:hAnsi="Cambria Math"/>
                <w:sz w:val="28"/>
                <w:szCs w:val="28"/>
              </w:rPr>
              <m:t xml:space="preserve">)</m:t>
            </m:r>
          </m:e>
          <m:sup/>
        </m:sSup>
        <m:r>
          <w:rPr>
            <w:rFonts w:ascii="Cambria Math" w:cs="Cambria Math" w:eastAsia="Cambria Math" w:hAnsi="Cambria Math"/>
            <w:sz w:val="28"/>
            <w:szCs w:val="28"/>
          </w:rPr>
          <m:t xml:space="preserve">+</m:t>
        </m:r>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α</m:t>
            </m:r>
          </m:e>
          <m:sub>
            <m:r>
              <w:rPr>
                <w:rFonts w:ascii="Cambria Math" w:cs="Cambria Math" w:eastAsia="Cambria Math" w:hAnsi="Cambria Math"/>
                <w:sz w:val="28"/>
                <w:szCs w:val="28"/>
              </w:rPr>
              <m:t xml:space="preserve">L</m:t>
            </m:r>
          </m:sub>
        </m:sSub>
        <m:r>
          <w:rPr>
            <w:rFonts w:ascii="Cambria Math" w:cs="Cambria Math" w:eastAsia="Cambria Math" w:hAnsi="Cambria Math"/>
            <w:sz w:val="28"/>
            <w:szCs w:val="28"/>
          </w:rPr>
          <m:t xml:space="preserve">p(</m:t>
        </m:r>
        <m:sSub>
          <m:sSubPr>
            <m:ctrlPr>
              <w:rPr>
                <w:rFonts w:ascii="Cambria Math" w:cs="Cambria Math" w:eastAsia="Cambria Math" w:hAnsi="Cambria Math"/>
                <w:b w:val="1"/>
                <w:sz w:val="28"/>
                <w:szCs w:val="28"/>
              </w:rPr>
            </m:ctrlPr>
          </m:sSubPr>
          <m:e>
            <m:r>
              <w:rPr>
                <w:rFonts w:ascii="Cambria Math" w:cs="Cambria Math" w:eastAsia="Cambria Math" w:hAnsi="Cambria Math"/>
                <w:b w:val="1"/>
                <w:sz w:val="28"/>
                <w:szCs w:val="28"/>
              </w:rPr>
              <m:t xml:space="preserve">A'</m:t>
            </m:r>
          </m:e>
          <m:sub>
            <m:r>
              <w:rPr>
                <w:rFonts w:ascii="Cambria Math" w:cs="Cambria Math" w:eastAsia="Cambria Math" w:hAnsi="Cambria Math"/>
                <w:b w:val="1"/>
                <w:sz w:val="28"/>
                <w:szCs w:val="28"/>
              </w:rPr>
              <m:t xml:space="preserve">p</m:t>
            </m:r>
          </m:sub>
        </m:sSub>
        <m:r>
          <w:rPr>
            <w:rFonts w:ascii="Cambria Math" w:cs="Cambria Math" w:eastAsia="Cambria Math" w:hAnsi="Cambria Math"/>
            <w:sz w:val="28"/>
            <w:szCs w:val="28"/>
          </w:rPr>
          <m:t xml:space="preserve">|</m:t>
        </m:r>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μ</m:t>
            </m:r>
          </m:e>
          <m:sub>
            <m:r>
              <w:rPr>
                <w:rFonts w:ascii="Cambria Math" w:cs="Cambria Math" w:eastAsia="Cambria Math" w:hAnsi="Cambria Math"/>
                <w:sz w:val="28"/>
                <w:szCs w:val="28"/>
              </w:rPr>
              <m:t xml:space="preserve">L</m:t>
            </m:r>
          </m:sub>
        </m:sSub>
        <m:r>
          <w:rPr>
            <w:rFonts w:ascii="Cambria Math" w:cs="Cambria Math" w:eastAsia="Cambria Math" w:hAnsi="Cambria Math"/>
            <w:sz w:val="28"/>
            <w:szCs w:val="28"/>
          </w:rPr>
          <m:t xml:space="preserve">,</m:t>
        </m:r>
        <m:sSup>
          <m:sSupPr>
            <m:ctrlPr>
              <w:rPr>
                <w:rFonts w:ascii="Cambria Math" w:cs="Cambria Math" w:eastAsia="Cambria Math" w:hAnsi="Cambria Math"/>
                <w:sz w:val="28"/>
                <w:szCs w:val="28"/>
              </w:rPr>
            </m:ctrlPr>
          </m:sSupPr>
          <m:e>
            <m:sSubSup>
              <m:sSubSupPr>
                <m:ctrlPr>
                  <w:rPr>
                    <w:rFonts w:ascii="Cambria Math" w:cs="Cambria Math" w:eastAsia="Cambria Math" w:hAnsi="Cambria Math"/>
                    <w:sz w:val="28"/>
                    <w:szCs w:val="28"/>
                  </w:rPr>
                </m:ctrlPr>
              </m:sSubSupPr>
              <m:e>
                <m:r>
                  <w:rPr>
                    <w:rFonts w:ascii="Cambria Math" w:cs="Cambria Math" w:eastAsia="Cambria Math" w:hAnsi="Cambria Math"/>
                    <w:sz w:val="28"/>
                    <w:szCs w:val="28"/>
                  </w:rPr>
                  <m:t>σ</m:t>
                </m:r>
              </m:e>
              <m:sub>
                <m:r>
                  <w:rPr>
                    <w:rFonts w:ascii="Cambria Math" w:cs="Cambria Math" w:eastAsia="Cambria Math" w:hAnsi="Cambria Math"/>
                    <w:sz w:val="28"/>
                    <w:szCs w:val="28"/>
                  </w:rPr>
                  <m:t xml:space="preserve">L</m:t>
                </m:r>
              </m:sub>
              <m:sup>
                <m:r>
                  <w:rPr>
                    <w:rFonts w:ascii="Cambria Math" w:cs="Cambria Math" w:eastAsia="Cambria Math" w:hAnsi="Cambria Math"/>
                    <w:sz w:val="28"/>
                    <w:szCs w:val="28"/>
                  </w:rPr>
                  <m:t xml:space="preserve">2</m:t>
                </m:r>
              </m:sup>
            </m:sSubSup>
            <m:r>
              <w:rPr>
                <w:rFonts w:ascii="Cambria Math" w:cs="Cambria Math" w:eastAsia="Cambria Math" w:hAnsi="Cambria Math"/>
                <w:sz w:val="28"/>
                <w:szCs w:val="28"/>
              </w:rPr>
              <m:t xml:space="preserve">)</m:t>
            </m:r>
          </m:e>
          <m:sup/>
        </m:sSup>
      </m:oMath>
      <w:r w:rsidDel="00000000" w:rsidR="00000000" w:rsidRPr="00000000">
        <w:rPr>
          <w:rFonts w:ascii="Cambria Math" w:cs="Cambria Math" w:eastAsia="Cambria Math" w:hAnsi="Cambria Math"/>
          <w:sz w:val="28"/>
          <w:szCs w:val="28"/>
          <w:rtl w:val="0"/>
        </w:rPr>
        <w:t xml:space="preserve">                         (2.6)</w:t>
      </w:r>
      <w:r w:rsidDel="00000000" w:rsidR="00000000" w:rsidRPr="00000000">
        <w:rPr>
          <w:rtl w:val="0"/>
        </w:rPr>
      </w:r>
    </w:p>
    <w:p w:rsidR="00000000" w:rsidDel="00000000" w:rsidP="00000000" w:rsidRDefault="00000000" w:rsidRPr="00000000" w14:paraId="000000F8">
      <w:pPr>
        <w:spacing w:after="0" w:lineRule="auto"/>
        <w:ind w:left="0" w:firstLine="0"/>
        <w:jc w:val="both"/>
        <w:rPr/>
      </w:pPr>
      <w:r w:rsidDel="00000000" w:rsidR="00000000" w:rsidRPr="00000000">
        <w:rPr>
          <w:rtl w:val="0"/>
        </w:rPr>
      </w:r>
    </w:p>
    <w:p w:rsidR="00000000" w:rsidDel="00000000" w:rsidP="00000000" w:rsidRDefault="00000000" w:rsidRPr="00000000" w14:paraId="000000F9">
      <w:pPr>
        <w:spacing w:after="0" w:lineRule="auto"/>
        <w:ind w:left="360" w:firstLine="0"/>
        <w:jc w:val="both"/>
        <w:rPr/>
      </w:pPr>
      <w:r w:rsidDel="00000000" w:rsidR="00000000" w:rsidRPr="00000000">
        <w:rPr>
          <w:rtl w:val="0"/>
        </w:rPr>
        <w:t xml:space="preserve">,където </w:t>
      </w:r>
      <m:oMath>
        <m:r>
          <w:rPr>
            <w:rFonts w:ascii="Cambria Math" w:cs="Cambria Math" w:eastAsia="Cambria Math" w:hAnsi="Cambria Math"/>
            <w:sz w:val="28"/>
            <w:szCs w:val="28"/>
          </w:rPr>
          <m:t xml:space="preserve">p(</m:t>
        </m:r>
        <m:sSub>
          <m:sSubPr>
            <m:ctrlPr>
              <w:rPr>
                <w:rFonts w:ascii="Cambria Math" w:cs="Cambria Math" w:eastAsia="Cambria Math" w:hAnsi="Cambria Math"/>
                <w:b w:val="1"/>
                <w:sz w:val="28"/>
                <w:szCs w:val="28"/>
              </w:rPr>
            </m:ctrlPr>
          </m:sSubPr>
          <m:e>
            <m:r>
              <w:rPr>
                <w:rFonts w:ascii="Cambria Math" w:cs="Cambria Math" w:eastAsia="Cambria Math" w:hAnsi="Cambria Math"/>
                <w:b w:val="1"/>
                <w:sz w:val="28"/>
                <w:szCs w:val="28"/>
              </w:rPr>
              <m:t xml:space="preserve">A'</m:t>
            </m:r>
          </m:e>
          <m:sub>
            <m:r>
              <w:rPr>
                <w:rFonts w:ascii="Cambria Math" w:cs="Cambria Math" w:eastAsia="Cambria Math" w:hAnsi="Cambria Math"/>
                <w:b w:val="1"/>
                <w:sz w:val="28"/>
                <w:szCs w:val="28"/>
              </w:rPr>
              <m:t xml:space="preserve">p</m:t>
            </m:r>
          </m:sub>
        </m:sSub>
        <m:r>
          <w:rPr>
            <w:rFonts w:ascii="Cambria Math" w:cs="Cambria Math" w:eastAsia="Cambria Math" w:hAnsi="Cambria Math"/>
            <w:sz w:val="28"/>
            <w:szCs w:val="28"/>
          </w:rPr>
          <m:t xml:space="preserve">|</m:t>
        </m:r>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μ</m:t>
            </m:r>
          </m:e>
          <m:sub/>
        </m:sSub>
        <m:r>
          <w:rPr>
            <w:rFonts w:ascii="Cambria Math" w:cs="Cambria Math" w:eastAsia="Cambria Math" w:hAnsi="Cambria Math"/>
            <w:sz w:val="28"/>
            <w:szCs w:val="28"/>
          </w:rPr>
          <m:t xml:space="preserve">,</m:t>
        </m:r>
        <m:sSup>
          <m:sSupPr>
            <m:ctrlPr>
              <w:rPr>
                <w:rFonts w:ascii="Cambria Math" w:cs="Cambria Math" w:eastAsia="Cambria Math" w:hAnsi="Cambria Math"/>
                <w:sz w:val="28"/>
                <w:szCs w:val="28"/>
              </w:rPr>
            </m:ctrlPr>
          </m:sSupPr>
          <m:e>
            <m:sSubSup>
              <m:sSubSupPr>
                <m:ctrlPr>
                  <w:rPr>
                    <w:rFonts w:ascii="Cambria Math" w:cs="Cambria Math" w:eastAsia="Cambria Math" w:hAnsi="Cambria Math"/>
                    <w:sz w:val="28"/>
                    <w:szCs w:val="28"/>
                  </w:rPr>
                </m:ctrlPr>
              </m:sSubSupPr>
              <m:e>
                <m:r>
                  <w:rPr>
                    <w:rFonts w:ascii="Cambria Math" w:cs="Cambria Math" w:eastAsia="Cambria Math" w:hAnsi="Cambria Math"/>
                    <w:sz w:val="28"/>
                    <w:szCs w:val="28"/>
                  </w:rPr>
                  <m:t>σ</m:t>
                </m:r>
              </m:e>
              <m:sub/>
              <m:sup>
                <m:r>
                  <w:rPr>
                    <w:rFonts w:ascii="Cambria Math" w:cs="Cambria Math" w:eastAsia="Cambria Math" w:hAnsi="Cambria Math"/>
                    <w:sz w:val="28"/>
                    <w:szCs w:val="28"/>
                  </w:rPr>
                  <m:t xml:space="preserve">2</m:t>
                </m:r>
              </m:sup>
            </m:sSubSup>
            <m:r>
              <w:rPr>
                <w:rFonts w:ascii="Cambria Math" w:cs="Cambria Math" w:eastAsia="Cambria Math" w:hAnsi="Cambria Math"/>
                <w:sz w:val="28"/>
                <w:szCs w:val="28"/>
              </w:rPr>
              <m:t xml:space="preserve">)</m:t>
            </m:r>
          </m:e>
          <m:sup/>
        </m:sSup>
      </m:oMath>
      <w:r w:rsidDel="00000000" w:rsidR="00000000" w:rsidRPr="00000000">
        <w:rPr>
          <w:rtl w:val="0"/>
        </w:rPr>
        <w:t xml:space="preserve">обозначава Гаусово разпределение със средно </w:t>
      </w:r>
      <m:oMath>
        <m:sSub>
          <m:e>
            <m:r>
              <m:t>μ</m:t>
            </m:r>
          </m:e>
          <m:sub/>
        </m:sSub>
      </m:oMath>
      <w:r w:rsidDel="00000000" w:rsidR="00000000" w:rsidRPr="00000000">
        <w:rPr>
          <w:rtl w:val="0"/>
        </w:rPr>
        <w:t xml:space="preserve">и отклонение </w:t>
      </w:r>
      <m:oMath>
        <m:sSubSup>
          <m:sSubSupPr>
            <m:ctrlPr>
              <w:rPr>
                <w:rFonts w:ascii="Cambria Math" w:cs="Cambria Math" w:eastAsia="Cambria Math" w:hAnsi="Cambria Math"/>
                <w:sz w:val="28"/>
                <w:szCs w:val="28"/>
              </w:rPr>
            </m:ctrlPr>
          </m:sSubSupPr>
          <m:e>
            <m:r>
              <m:t>σ</m:t>
            </m:r>
          </m:e>
          <m:sub/>
          <m:sup>
            <m:r>
              <w:rPr>
                <w:rFonts w:ascii="Cambria Math" w:cs="Cambria Math" w:eastAsia="Cambria Math" w:hAnsi="Cambria Math"/>
                <w:sz w:val="28"/>
                <w:szCs w:val="28"/>
              </w:rPr>
              <m:t xml:space="preserve">2</m:t>
            </m:r>
          </m:sup>
        </m:sSubSup>
      </m:oMath>
      <w:r w:rsidDel="00000000" w:rsidR="00000000" w:rsidRPr="00000000">
        <w:rPr>
          <w:rtl w:val="0"/>
        </w:rPr>
        <w:t xml:space="preserve">, и</w:t>
      </w:r>
      <m:oMath>
        <m:r>
          <m:t>α</m:t>
        </m:r>
      </m:oMath>
      <w:r w:rsidDel="00000000" w:rsidR="00000000" w:rsidRPr="00000000">
        <w:rPr>
          <w:rtl w:val="0"/>
        </w:rPr>
        <w:t xml:space="preserve"> е коефициента за всяко разпределение. Компонентите </w:t>
      </w:r>
      <m:oMath>
        <m:r>
          <w:rPr>
            <w:rFonts w:ascii="Cambria Math" w:cs="Cambria Math" w:eastAsia="Cambria Math" w:hAnsi="Cambria Math"/>
            <w:sz w:val="28"/>
            <w:szCs w:val="28"/>
          </w:rPr>
          <m:t xml:space="preserve">p(</m:t>
        </m:r>
        <m:sSub>
          <m:sSubPr>
            <m:ctrlPr>
              <w:rPr>
                <w:rFonts w:ascii="Cambria Math" w:cs="Cambria Math" w:eastAsia="Cambria Math" w:hAnsi="Cambria Math"/>
                <w:b w:val="1"/>
                <w:sz w:val="28"/>
                <w:szCs w:val="28"/>
              </w:rPr>
            </m:ctrlPr>
          </m:sSubPr>
          <m:e>
            <m:r>
              <w:rPr>
                <w:rFonts w:ascii="Cambria Math" w:cs="Cambria Math" w:eastAsia="Cambria Math" w:hAnsi="Cambria Math"/>
                <w:b w:val="1"/>
                <w:sz w:val="28"/>
                <w:szCs w:val="28"/>
              </w:rPr>
              <m:t xml:space="preserve">A'</m:t>
            </m:r>
          </m:e>
          <m:sub>
            <m:r>
              <w:rPr>
                <w:rFonts w:ascii="Cambria Math" w:cs="Cambria Math" w:eastAsia="Cambria Math" w:hAnsi="Cambria Math"/>
                <w:b w:val="1"/>
                <w:sz w:val="28"/>
                <w:szCs w:val="28"/>
              </w:rPr>
              <m:t xml:space="preserve">p</m:t>
            </m:r>
          </m:sub>
        </m:sSub>
        <m:r>
          <w:rPr>
            <w:rFonts w:ascii="Cambria Math" w:cs="Cambria Math" w:eastAsia="Cambria Math" w:hAnsi="Cambria Math"/>
            <w:sz w:val="28"/>
            <w:szCs w:val="28"/>
          </w:rPr>
          <m:t xml:space="preserve">|</m:t>
        </m:r>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μ</m:t>
            </m:r>
          </m:e>
          <m:sub>
            <m:r>
              <w:rPr>
                <w:rFonts w:ascii="Cambria Math" w:cs="Cambria Math" w:eastAsia="Cambria Math" w:hAnsi="Cambria Math"/>
                <w:sz w:val="28"/>
                <w:szCs w:val="28"/>
              </w:rPr>
              <m:t xml:space="preserve">H</m:t>
            </m:r>
          </m:sub>
        </m:sSub>
        <m:r>
          <w:rPr>
            <w:rFonts w:ascii="Cambria Math" w:cs="Cambria Math" w:eastAsia="Cambria Math" w:hAnsi="Cambria Math"/>
            <w:sz w:val="28"/>
            <w:szCs w:val="28"/>
          </w:rPr>
          <m:t xml:space="preserve">,</m:t>
        </m:r>
        <m:sSup>
          <m:sSupPr>
            <m:ctrlPr>
              <w:rPr>
                <w:rFonts w:ascii="Cambria Math" w:cs="Cambria Math" w:eastAsia="Cambria Math" w:hAnsi="Cambria Math"/>
                <w:sz w:val="28"/>
                <w:szCs w:val="28"/>
              </w:rPr>
            </m:ctrlPr>
          </m:sSupPr>
          <m:e>
            <m:sSubSup>
              <m:sSubSupPr>
                <m:ctrlPr>
                  <w:rPr>
                    <w:rFonts w:ascii="Cambria Math" w:cs="Cambria Math" w:eastAsia="Cambria Math" w:hAnsi="Cambria Math"/>
                    <w:sz w:val="28"/>
                    <w:szCs w:val="28"/>
                  </w:rPr>
                </m:ctrlPr>
              </m:sSubSupPr>
              <m:e>
                <m:r>
                  <w:rPr>
                    <w:rFonts w:ascii="Cambria Math" w:cs="Cambria Math" w:eastAsia="Cambria Math" w:hAnsi="Cambria Math"/>
                    <w:sz w:val="28"/>
                    <w:szCs w:val="28"/>
                  </w:rPr>
                  <m:t>σ</m:t>
                </m:r>
              </m:e>
              <m:sub>
                <m:r>
                  <w:rPr>
                    <w:rFonts w:ascii="Cambria Math" w:cs="Cambria Math" w:eastAsia="Cambria Math" w:hAnsi="Cambria Math"/>
                    <w:sz w:val="28"/>
                    <w:szCs w:val="28"/>
                  </w:rPr>
                  <m:t xml:space="preserve">H</m:t>
                </m:r>
              </m:sub>
              <m:sup>
                <m:r>
                  <w:rPr>
                    <w:rFonts w:ascii="Cambria Math" w:cs="Cambria Math" w:eastAsia="Cambria Math" w:hAnsi="Cambria Math"/>
                    <w:sz w:val="28"/>
                    <w:szCs w:val="28"/>
                  </w:rPr>
                  <m:t xml:space="preserve">2</m:t>
                </m:r>
              </m:sup>
            </m:sSubSup>
            <m:r>
              <w:rPr>
                <w:rFonts w:ascii="Cambria Math" w:cs="Cambria Math" w:eastAsia="Cambria Math" w:hAnsi="Cambria Math"/>
                <w:sz w:val="28"/>
                <w:szCs w:val="28"/>
              </w:rPr>
              <m:t xml:space="preserve">)</m:t>
            </m:r>
          </m:e>
          <m:sup/>
        </m:sSup>
      </m:oMath>
      <w:r w:rsidDel="00000000" w:rsidR="00000000" w:rsidRPr="00000000">
        <w:rPr>
          <w:rtl w:val="0"/>
        </w:rPr>
        <w:t xml:space="preserve">и </w:t>
      </w:r>
      <m:oMath>
        <m:r>
          <w:rPr>
            <w:rFonts w:ascii="Cambria Math" w:cs="Cambria Math" w:eastAsia="Cambria Math" w:hAnsi="Cambria Math"/>
            <w:sz w:val="28"/>
            <w:szCs w:val="28"/>
          </w:rPr>
          <m:t xml:space="preserve">p(</m:t>
        </m:r>
        <m:sSub>
          <m:sSubPr>
            <m:ctrlPr>
              <w:rPr>
                <w:rFonts w:ascii="Cambria Math" w:cs="Cambria Math" w:eastAsia="Cambria Math" w:hAnsi="Cambria Math"/>
                <w:b w:val="1"/>
                <w:sz w:val="28"/>
                <w:szCs w:val="28"/>
              </w:rPr>
            </m:ctrlPr>
          </m:sSubPr>
          <m:e>
            <m:r>
              <w:rPr>
                <w:rFonts w:ascii="Cambria Math" w:cs="Cambria Math" w:eastAsia="Cambria Math" w:hAnsi="Cambria Math"/>
                <w:b w:val="1"/>
                <w:sz w:val="28"/>
                <w:szCs w:val="28"/>
              </w:rPr>
              <m:t xml:space="preserve">A'</m:t>
            </m:r>
          </m:e>
          <m:sub>
            <m:r>
              <w:rPr>
                <w:rFonts w:ascii="Cambria Math" w:cs="Cambria Math" w:eastAsia="Cambria Math" w:hAnsi="Cambria Math"/>
                <w:b w:val="1"/>
                <w:sz w:val="28"/>
                <w:szCs w:val="28"/>
              </w:rPr>
              <m:t xml:space="preserve">p</m:t>
            </m:r>
          </m:sub>
        </m:sSub>
        <m:r>
          <w:rPr>
            <w:rFonts w:ascii="Cambria Math" w:cs="Cambria Math" w:eastAsia="Cambria Math" w:hAnsi="Cambria Math"/>
            <w:sz w:val="28"/>
            <w:szCs w:val="28"/>
          </w:rPr>
          <m:t xml:space="preserve">|</m:t>
        </m:r>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μ</m:t>
            </m:r>
          </m:e>
          <m:sub>
            <m:r>
              <w:rPr>
                <w:rFonts w:ascii="Cambria Math" w:cs="Cambria Math" w:eastAsia="Cambria Math" w:hAnsi="Cambria Math"/>
                <w:sz w:val="28"/>
                <w:szCs w:val="28"/>
              </w:rPr>
              <m:t xml:space="preserve">L</m:t>
            </m:r>
          </m:sub>
        </m:sSub>
        <m:r>
          <w:rPr>
            <w:rFonts w:ascii="Cambria Math" w:cs="Cambria Math" w:eastAsia="Cambria Math" w:hAnsi="Cambria Math"/>
            <w:sz w:val="28"/>
            <w:szCs w:val="28"/>
          </w:rPr>
          <m:t xml:space="preserve">,</m:t>
        </m:r>
        <m:sSup>
          <m:sSupPr>
            <m:ctrlPr>
              <w:rPr>
                <w:rFonts w:ascii="Cambria Math" w:cs="Cambria Math" w:eastAsia="Cambria Math" w:hAnsi="Cambria Math"/>
                <w:sz w:val="28"/>
                <w:szCs w:val="28"/>
              </w:rPr>
            </m:ctrlPr>
          </m:sSupPr>
          <m:e>
            <m:sSubSup>
              <m:sSubSupPr>
                <m:ctrlPr>
                  <w:rPr>
                    <w:rFonts w:ascii="Cambria Math" w:cs="Cambria Math" w:eastAsia="Cambria Math" w:hAnsi="Cambria Math"/>
                    <w:sz w:val="28"/>
                    <w:szCs w:val="28"/>
                  </w:rPr>
                </m:ctrlPr>
              </m:sSubSupPr>
              <m:e>
                <m:r>
                  <w:rPr>
                    <w:rFonts w:ascii="Cambria Math" w:cs="Cambria Math" w:eastAsia="Cambria Math" w:hAnsi="Cambria Math"/>
                    <w:sz w:val="28"/>
                    <w:szCs w:val="28"/>
                  </w:rPr>
                  <m:t>σ</m:t>
                </m:r>
              </m:e>
              <m:sub>
                <m:r>
                  <w:rPr>
                    <w:rFonts w:ascii="Cambria Math" w:cs="Cambria Math" w:eastAsia="Cambria Math" w:hAnsi="Cambria Math"/>
                    <w:sz w:val="28"/>
                    <w:szCs w:val="28"/>
                  </w:rPr>
                  <m:t xml:space="preserve">L</m:t>
                </m:r>
              </m:sub>
              <m:sup>
                <m:r>
                  <w:rPr>
                    <w:rFonts w:ascii="Cambria Math" w:cs="Cambria Math" w:eastAsia="Cambria Math" w:hAnsi="Cambria Math"/>
                    <w:sz w:val="28"/>
                    <w:szCs w:val="28"/>
                  </w:rPr>
                  <m:t xml:space="preserve">2</m:t>
                </m:r>
              </m:sup>
            </m:sSubSup>
            <m:r>
              <w:rPr>
                <w:rFonts w:ascii="Cambria Math" w:cs="Cambria Math" w:eastAsia="Cambria Math" w:hAnsi="Cambria Math"/>
                <w:sz w:val="28"/>
                <w:szCs w:val="28"/>
              </w:rPr>
              <m:t xml:space="preserve">)</m:t>
            </m:r>
          </m:e>
          <m:sup/>
        </m:sSup>
      </m:oMath>
      <w:r w:rsidDel="00000000" w:rsidR="00000000" w:rsidRPr="00000000">
        <w:rPr>
          <w:rtl w:val="0"/>
        </w:rPr>
        <w:t xml:space="preserve">описват разпределенията съответно на високите и ниските стойности на коригираната амплитуда. Подобно, индексите </w:t>
      </w:r>
      <w:r w:rsidDel="00000000" w:rsidR="00000000" w:rsidRPr="00000000">
        <w:rPr>
          <w:b w:val="1"/>
          <w:rtl w:val="0"/>
        </w:rPr>
        <w:t xml:space="preserve">H</w:t>
      </w:r>
      <w:r w:rsidDel="00000000" w:rsidR="00000000" w:rsidRPr="00000000">
        <w:rPr>
          <w:rtl w:val="0"/>
        </w:rPr>
        <w:t xml:space="preserve"> и </w:t>
      </w:r>
      <w:r w:rsidDel="00000000" w:rsidR="00000000" w:rsidRPr="00000000">
        <w:rPr>
          <w:b w:val="1"/>
          <w:rtl w:val="0"/>
        </w:rPr>
        <w:t xml:space="preserve">L</w:t>
      </w:r>
      <w:r w:rsidDel="00000000" w:rsidR="00000000" w:rsidRPr="00000000">
        <w:rPr>
          <w:rtl w:val="0"/>
        </w:rPr>
        <w:t xml:space="preserve"> обозначават съответно етикетите </w:t>
      </w:r>
      <w:r w:rsidDel="00000000" w:rsidR="00000000" w:rsidRPr="00000000">
        <w:rPr>
          <w:b w:val="1"/>
          <w:i w:val="1"/>
          <w:rtl w:val="0"/>
        </w:rPr>
        <w:t xml:space="preserve">high</w:t>
      </w:r>
      <w:r w:rsidDel="00000000" w:rsidR="00000000" w:rsidRPr="00000000">
        <w:rPr>
          <w:rtl w:val="0"/>
        </w:rPr>
        <w:t xml:space="preserve"> и </w:t>
      </w:r>
      <w:r w:rsidDel="00000000" w:rsidR="00000000" w:rsidRPr="00000000">
        <w:rPr>
          <w:b w:val="1"/>
          <w:i w:val="1"/>
          <w:rtl w:val="0"/>
        </w:rPr>
        <w:t xml:space="preserve">low</w:t>
      </w:r>
      <w:r w:rsidDel="00000000" w:rsidR="00000000" w:rsidRPr="00000000">
        <w:rPr>
          <w:rtl w:val="0"/>
        </w:rPr>
        <w:t xml:space="preserve">. Като се използва наученатото разпределение, е възможно да се напише вероятностна версия на ф-а 2.4 като:</w:t>
      </w:r>
    </w:p>
    <w:p w:rsidR="00000000" w:rsidDel="00000000" w:rsidP="00000000" w:rsidRDefault="00000000" w:rsidRPr="00000000" w14:paraId="000000FA">
      <w:pPr>
        <w:tabs>
          <w:tab w:val="left" w:pos="3432"/>
          <w:tab w:val="right" w:pos="9072"/>
        </w:tabs>
        <w:ind w:left="720" w:firstLine="0"/>
        <w:jc w:val="right"/>
        <w:rPr/>
      </w:pPr>
      <m:oMath>
        <m:r>
          <w:rPr>
            <w:rFonts w:ascii="Cambria Math" w:cs="Cambria Math" w:eastAsia="Cambria Math" w:hAnsi="Cambria Math"/>
            <w:sz w:val="28"/>
            <w:szCs w:val="28"/>
          </w:rPr>
          <m:t xml:space="preserve">P(</m:t>
        </m:r>
        <m:sSub>
          <m:sSubPr>
            <m:ctrlPr>
              <w:rPr>
                <w:rFonts w:ascii="Cambria Math" w:cs="Cambria Math" w:eastAsia="Cambria Math" w:hAnsi="Cambria Math"/>
                <w:b w:val="1"/>
                <w:sz w:val="28"/>
                <w:szCs w:val="28"/>
              </w:rPr>
            </m:ctrlPr>
          </m:sSubPr>
          <m:e>
            <m:r>
              <w:rPr>
                <w:rFonts w:ascii="Cambria Math" w:cs="Cambria Math" w:eastAsia="Cambria Math" w:hAnsi="Cambria Math"/>
                <w:b w:val="1"/>
                <w:sz w:val="28"/>
                <w:szCs w:val="28"/>
              </w:rPr>
              <m:t xml:space="preserve">H|A'</m:t>
            </m:r>
          </m:e>
          <m:sub>
            <m:r>
              <w:rPr>
                <w:rFonts w:ascii="Cambria Math" w:cs="Cambria Math" w:eastAsia="Cambria Math" w:hAnsi="Cambria Math"/>
                <w:b w:val="1"/>
                <w:sz w:val="28"/>
                <w:szCs w:val="28"/>
              </w:rPr>
              <m:t xml:space="preserve">p</m:t>
            </m:r>
          </m:sub>
        </m:sSub>
        <m:r>
          <w:rPr>
            <w:rFonts w:ascii="Cambria Math" w:cs="Cambria Math" w:eastAsia="Cambria Math" w:hAnsi="Cambria Math"/>
            <w:sz w:val="28"/>
            <w:szCs w:val="28"/>
          </w:rPr>
          <m:t xml:space="preserve">)&lt;0.5</m:t>
        </m:r>
      </m:oMath>
      <w:r w:rsidDel="00000000" w:rsidR="00000000" w:rsidRPr="00000000">
        <w:rPr>
          <w:rFonts w:ascii="Cambria Math" w:cs="Cambria Math" w:eastAsia="Cambria Math" w:hAnsi="Cambria Math"/>
          <w:sz w:val="28"/>
          <w:szCs w:val="28"/>
          <w:rtl w:val="0"/>
        </w:rPr>
        <w:t xml:space="preserve">                                                 (2.7)</w:t>
      </w:r>
      <w:r w:rsidDel="00000000" w:rsidR="00000000" w:rsidRPr="00000000">
        <w:rPr>
          <w:rtl w:val="0"/>
        </w:rPr>
      </w:r>
    </w:p>
    <w:p w:rsidR="00000000" w:rsidDel="00000000" w:rsidP="00000000" w:rsidRDefault="00000000" w:rsidRPr="00000000" w14:paraId="000000FB">
      <w:pPr>
        <w:spacing w:after="0" w:lineRule="auto"/>
        <w:ind w:left="360" w:firstLine="0"/>
        <w:jc w:val="both"/>
        <w:rPr>
          <w:rFonts w:ascii="Cambria Math" w:cs="Cambria Math" w:eastAsia="Cambria Math" w:hAnsi="Cambria Math"/>
          <w:sz w:val="28"/>
          <w:szCs w:val="28"/>
        </w:rPr>
      </w:pPr>
      <w:r w:rsidDel="00000000" w:rsidR="00000000" w:rsidRPr="00000000">
        <w:rPr>
          <w:rtl w:val="0"/>
        </w:rPr>
        <w:t xml:space="preserve">, където </w:t>
      </w:r>
      <m:oMath>
        <m:r>
          <w:rPr>
            <w:rFonts w:ascii="Cambria Math" w:cs="Cambria Math" w:eastAsia="Cambria Math" w:hAnsi="Cambria Math"/>
            <w:sz w:val="28"/>
            <w:szCs w:val="28"/>
          </w:rPr>
          <m:t xml:space="preserve">P(</m:t>
        </m:r>
        <m:sSub>
          <m:sSubPr>
            <m:ctrlPr>
              <w:rPr>
                <w:rFonts w:ascii="Cambria Math" w:cs="Cambria Math" w:eastAsia="Cambria Math" w:hAnsi="Cambria Math"/>
                <w:b w:val="1"/>
                <w:sz w:val="28"/>
                <w:szCs w:val="28"/>
              </w:rPr>
            </m:ctrlPr>
          </m:sSubPr>
          <m:e>
            <m:r>
              <w:rPr>
                <w:rFonts w:ascii="Cambria Math" w:cs="Cambria Math" w:eastAsia="Cambria Math" w:hAnsi="Cambria Math"/>
                <w:b w:val="1"/>
                <w:sz w:val="28"/>
                <w:szCs w:val="28"/>
              </w:rPr>
              <m:t xml:space="preserve">H|A'</m:t>
            </m:r>
          </m:e>
          <m:sub>
            <m:r>
              <w:rPr>
                <w:rFonts w:ascii="Cambria Math" w:cs="Cambria Math" w:eastAsia="Cambria Math" w:hAnsi="Cambria Math"/>
                <w:b w:val="1"/>
                <w:sz w:val="28"/>
                <w:szCs w:val="28"/>
              </w:rPr>
              <m:t xml:space="preserve">p</m:t>
            </m:r>
          </m:sub>
        </m:sSub>
        <m:r>
          <w:rPr>
            <w:rFonts w:ascii="Cambria Math" w:cs="Cambria Math" w:eastAsia="Cambria Math" w:hAnsi="Cambria Math"/>
            <w:sz w:val="28"/>
            <w:szCs w:val="28"/>
          </w:rPr>
          <m:t xml:space="preserve">)</m:t>
        </m:r>
      </m:oMath>
      <w:r w:rsidDel="00000000" w:rsidR="00000000" w:rsidRPr="00000000">
        <w:rPr>
          <w:rFonts w:ascii="Cambria Math" w:cs="Cambria Math" w:eastAsia="Cambria Math" w:hAnsi="Cambria Math"/>
          <w:sz w:val="28"/>
          <w:szCs w:val="28"/>
          <w:rtl w:val="0"/>
        </w:rPr>
        <w:t xml:space="preserve">=</w:t>
      </w:r>
      <m:oMath>
        <m:sSub>
          <m:sSubPr>
            <m:ctrlPr>
              <w:rPr>
                <w:rFonts w:ascii="Cambria Math" w:cs="Cambria Math" w:eastAsia="Cambria Math" w:hAnsi="Cambria Math"/>
                <w:sz w:val="28"/>
                <w:szCs w:val="28"/>
              </w:rPr>
            </m:ctrlPr>
          </m:sSubPr>
          <m:e>
            <m:r>
              <m:t>α</m:t>
            </m:r>
          </m:e>
          <m:sub>
            <m:r>
              <w:rPr>
                <w:rFonts w:ascii="Cambria Math" w:cs="Cambria Math" w:eastAsia="Cambria Math" w:hAnsi="Cambria Math"/>
                <w:sz w:val="28"/>
                <w:szCs w:val="28"/>
              </w:rPr>
              <m:t xml:space="preserve">H</m:t>
            </m:r>
          </m:sub>
        </m:sSub>
        <m:r>
          <w:rPr>
            <w:rFonts w:ascii="Cambria Math" w:cs="Cambria Math" w:eastAsia="Cambria Math" w:hAnsi="Cambria Math"/>
            <w:sz w:val="28"/>
            <w:szCs w:val="28"/>
          </w:rPr>
          <m:t xml:space="preserve">p(</m:t>
        </m:r>
        <m:sSub>
          <m:sSubPr>
            <m:ctrlPr>
              <w:rPr>
                <w:rFonts w:ascii="Cambria Math" w:cs="Cambria Math" w:eastAsia="Cambria Math" w:hAnsi="Cambria Math"/>
                <w:b w:val="1"/>
                <w:sz w:val="28"/>
                <w:szCs w:val="28"/>
              </w:rPr>
            </m:ctrlPr>
          </m:sSubPr>
          <m:e>
            <m:r>
              <w:rPr>
                <w:rFonts w:ascii="Cambria Math" w:cs="Cambria Math" w:eastAsia="Cambria Math" w:hAnsi="Cambria Math"/>
                <w:b w:val="1"/>
                <w:sz w:val="28"/>
                <w:szCs w:val="28"/>
              </w:rPr>
              <m:t xml:space="preserve">A'</m:t>
            </m:r>
          </m:e>
          <m:sub>
            <m:r>
              <w:rPr>
                <w:rFonts w:ascii="Cambria Math" w:cs="Cambria Math" w:eastAsia="Cambria Math" w:hAnsi="Cambria Math"/>
                <w:b w:val="1"/>
                <w:sz w:val="28"/>
                <w:szCs w:val="28"/>
              </w:rPr>
              <m:t xml:space="preserve">p</m:t>
            </m:r>
          </m:sub>
        </m:sSub>
        <m:r>
          <w:rPr>
            <w:rFonts w:ascii="Cambria Math" w:cs="Cambria Math" w:eastAsia="Cambria Math" w:hAnsi="Cambria Math"/>
            <w:sz w:val="28"/>
            <w:szCs w:val="28"/>
          </w:rPr>
          <m:t xml:space="preserve">|</m:t>
        </m:r>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μ</m:t>
            </m:r>
          </m:e>
          <m:sub>
            <m:r>
              <w:rPr>
                <w:rFonts w:ascii="Cambria Math" w:cs="Cambria Math" w:eastAsia="Cambria Math" w:hAnsi="Cambria Math"/>
                <w:sz w:val="28"/>
                <w:szCs w:val="28"/>
              </w:rPr>
              <m:t xml:space="preserve">H</m:t>
            </m:r>
          </m:sub>
        </m:sSub>
        <m:r>
          <w:rPr>
            <w:rFonts w:ascii="Cambria Math" w:cs="Cambria Math" w:eastAsia="Cambria Math" w:hAnsi="Cambria Math"/>
            <w:sz w:val="28"/>
            <w:szCs w:val="28"/>
          </w:rPr>
          <m:t xml:space="preserve">,</m:t>
        </m:r>
        <m:sSup>
          <m:sSupPr>
            <m:ctrlPr>
              <w:rPr>
                <w:rFonts w:ascii="Cambria Math" w:cs="Cambria Math" w:eastAsia="Cambria Math" w:hAnsi="Cambria Math"/>
                <w:sz w:val="28"/>
                <w:szCs w:val="28"/>
              </w:rPr>
            </m:ctrlPr>
          </m:sSupPr>
          <m:e>
            <m:sSubSup>
              <m:sSubSupPr>
                <m:ctrlPr>
                  <w:rPr>
                    <w:rFonts w:ascii="Cambria Math" w:cs="Cambria Math" w:eastAsia="Cambria Math" w:hAnsi="Cambria Math"/>
                    <w:sz w:val="28"/>
                    <w:szCs w:val="28"/>
                  </w:rPr>
                </m:ctrlPr>
              </m:sSubSupPr>
              <m:e>
                <m:r>
                  <w:rPr>
                    <w:rFonts w:ascii="Cambria Math" w:cs="Cambria Math" w:eastAsia="Cambria Math" w:hAnsi="Cambria Math"/>
                    <w:sz w:val="28"/>
                    <w:szCs w:val="28"/>
                  </w:rPr>
                  <m:t>σ</m:t>
                </m:r>
              </m:e>
              <m:sub>
                <m:r>
                  <w:rPr>
                    <w:rFonts w:ascii="Cambria Math" w:cs="Cambria Math" w:eastAsia="Cambria Math" w:hAnsi="Cambria Math"/>
                    <w:sz w:val="28"/>
                    <w:szCs w:val="28"/>
                  </w:rPr>
                  <m:t xml:space="preserve">H</m:t>
                </m:r>
              </m:sub>
              <m:sup>
                <m:r>
                  <w:rPr>
                    <w:rFonts w:ascii="Cambria Math" w:cs="Cambria Math" w:eastAsia="Cambria Math" w:hAnsi="Cambria Math"/>
                    <w:sz w:val="28"/>
                    <w:szCs w:val="28"/>
                  </w:rPr>
                  <m:t xml:space="preserve">2</m:t>
                </m:r>
              </m:sup>
            </m:sSubSup>
            <m:r>
              <w:rPr>
                <w:rFonts w:ascii="Cambria Math" w:cs="Cambria Math" w:eastAsia="Cambria Math" w:hAnsi="Cambria Math"/>
                <w:sz w:val="28"/>
                <w:szCs w:val="28"/>
              </w:rPr>
              <m:t xml:space="preserve">)</m:t>
            </m:r>
          </m:e>
          <m:sup/>
        </m:sSup>
      </m:oMath>
      <w:r w:rsidDel="00000000" w:rsidR="00000000" w:rsidRPr="00000000">
        <w:rPr>
          <w:rFonts w:ascii="Cambria Math" w:cs="Cambria Math" w:eastAsia="Cambria Math" w:hAnsi="Cambria Math"/>
          <w:sz w:val="28"/>
          <w:szCs w:val="28"/>
          <w:rtl w:val="0"/>
        </w:rPr>
        <w:t xml:space="preserve">/</w:t>
      </w:r>
      <m:oMath>
        <m:sSub>
          <m:sSubPr>
            <m:ctrlPr>
              <w:rPr>
                <w:rFonts w:ascii="Cambria Math" w:cs="Cambria Math" w:eastAsia="Cambria Math" w:hAnsi="Cambria Math"/>
                <w:b w:val="1"/>
                <w:sz w:val="28"/>
                <w:szCs w:val="28"/>
              </w:rPr>
            </m:ctrlPr>
          </m:sSubPr>
          <m:e>
            <m:r>
              <w:rPr>
                <w:rFonts w:ascii="Cambria Math" w:cs="Cambria Math" w:eastAsia="Cambria Math" w:hAnsi="Cambria Math"/>
                <w:b w:val="1"/>
                <w:sz w:val="28"/>
                <w:szCs w:val="28"/>
              </w:rPr>
              <m:t xml:space="preserve">p(A'</m:t>
            </m:r>
          </m:e>
          <m:sub>
            <m:r>
              <w:rPr>
                <w:rFonts w:ascii="Cambria Math" w:cs="Cambria Math" w:eastAsia="Cambria Math" w:hAnsi="Cambria Math"/>
                <w:b w:val="1"/>
                <w:sz w:val="28"/>
                <w:szCs w:val="28"/>
              </w:rPr>
              <m:t xml:space="preserve">p</m:t>
            </m:r>
          </m:sub>
        </m:sSub>
        <m:r>
          <w:rPr>
            <w:rFonts w:ascii="Cambria Math" w:cs="Cambria Math" w:eastAsia="Cambria Math" w:hAnsi="Cambria Math"/>
            <w:b w:val="1"/>
            <w:sz w:val="28"/>
            <w:szCs w:val="28"/>
          </w:rPr>
          <m:t xml:space="preserve">)</m:t>
        </m:r>
      </m:oMath>
      <w:r w:rsidDel="00000000" w:rsidR="00000000" w:rsidRPr="00000000">
        <w:rPr>
          <w:rFonts w:ascii="Cambria Math" w:cs="Cambria Math" w:eastAsia="Cambria Math" w:hAnsi="Cambria Math"/>
          <w:sz w:val="28"/>
          <w:szCs w:val="28"/>
          <w:rtl w:val="0"/>
        </w:rPr>
        <w:t xml:space="preserve">.</w:t>
      </w:r>
    </w:p>
    <w:p w:rsidR="00000000" w:rsidDel="00000000" w:rsidP="00000000" w:rsidRDefault="00000000" w:rsidRPr="00000000" w14:paraId="000000FC">
      <w:pPr>
        <w:spacing w:after="0" w:lineRule="auto"/>
        <w:ind w:left="360" w:firstLine="0"/>
        <w:jc w:val="both"/>
        <w:rPr/>
      </w:pPr>
      <w:r w:rsidDel="00000000" w:rsidR="00000000" w:rsidRPr="00000000">
        <w:rPr>
          <w:rtl w:val="0"/>
        </w:rPr>
        <w:t xml:space="preserve">За налагане на пространствена гладкост при засечените резултати, </w:t>
      </w:r>
      <w:r w:rsidDel="00000000" w:rsidR="00000000" w:rsidRPr="00000000">
        <w:rPr>
          <w:b w:val="1"/>
          <w:rtl w:val="0"/>
        </w:rPr>
        <w:t xml:space="preserve">Choi</w:t>
      </w:r>
      <w:r w:rsidDel="00000000" w:rsidR="00000000" w:rsidRPr="00000000">
        <w:rPr>
          <w:rtl w:val="0"/>
        </w:rPr>
        <w:t xml:space="preserve"> използва модел на сегментиране, който е базирано Случайни полета на Марков(Markov random fields)(MRFs). Методът намира бинарните етикети </w:t>
      </w:r>
      <w:r w:rsidDel="00000000" w:rsidR="00000000" w:rsidRPr="00000000">
        <w:rPr>
          <w:b w:val="1"/>
          <w:rtl w:val="0"/>
        </w:rPr>
        <w:t xml:space="preserve">n</w:t>
      </w:r>
      <m:oMath>
        <m:r>
          <m:t>ϵ</m:t>
        </m:r>
      </m:oMath>
      <w:r w:rsidDel="00000000" w:rsidR="00000000" w:rsidRPr="00000000">
        <w:rPr>
          <w:b w:val="1"/>
          <w:rtl w:val="0"/>
        </w:rPr>
        <w:t xml:space="preserve">{H,L}</w:t>
      </w:r>
      <w:r w:rsidDel="00000000" w:rsidR="00000000" w:rsidRPr="00000000">
        <w:rPr>
          <w:rFonts w:ascii="Cambria Math" w:cs="Cambria Math" w:eastAsia="Cambria Math" w:hAnsi="Cambria Math"/>
          <w:sz w:val="28"/>
          <w:szCs w:val="28"/>
          <w:rtl w:val="0"/>
        </w:rPr>
        <w:t xml:space="preserve"> </w:t>
      </w:r>
      <w:r w:rsidDel="00000000" w:rsidR="00000000" w:rsidRPr="00000000">
        <w:rPr>
          <w:rtl w:val="0"/>
        </w:rPr>
        <w:t xml:space="preserve">или </w:t>
      </w:r>
      <w:r w:rsidDel="00000000" w:rsidR="00000000" w:rsidRPr="00000000">
        <w:rPr>
          <w:b w:val="1"/>
          <w:rtl w:val="0"/>
        </w:rPr>
        <w:t xml:space="preserve">{0,1}</w:t>
      </w:r>
      <w:r w:rsidDel="00000000" w:rsidR="00000000" w:rsidRPr="00000000">
        <w:rPr>
          <w:rtl w:val="0"/>
        </w:rPr>
        <w:t xml:space="preserve"> за минимизиране на следната енергия:</w:t>
      </w:r>
    </w:p>
    <w:p w:rsidR="00000000" w:rsidDel="00000000" w:rsidP="00000000" w:rsidRDefault="00000000" w:rsidRPr="00000000" w14:paraId="000000FD">
      <w:pPr>
        <w:tabs>
          <w:tab w:val="left" w:pos="3432"/>
          <w:tab w:val="right" w:pos="9072"/>
        </w:tabs>
        <w:ind w:left="720" w:firstLine="0"/>
        <w:jc w:val="right"/>
        <w:rPr/>
      </w:pPr>
      <m:oMath>
        <m:r>
          <w:rPr>
            <w:sz w:val="28"/>
            <w:szCs w:val="28"/>
          </w:rPr>
          <m:t xml:space="preserve">E=</m:t>
        </m:r>
        <m:nary>
          <m:naryPr>
            <m:chr m:val="∑"/>
            <m:ctrlPr>
              <w:rPr>
                <w:sz w:val="28"/>
                <w:szCs w:val="28"/>
              </w:rPr>
            </m:ctrlPr>
          </m:naryPr>
          <m:sub>
            <m:r>
              <w:rPr>
                <w:sz w:val="28"/>
                <w:szCs w:val="28"/>
              </w:rPr>
              <m:t xml:space="preserve">p</m:t>
            </m:r>
          </m:sub>
          <m:sup/>
        </m:nary>
        <m:sSub>
          <m:sSubPr>
            <m:ctrlPr>
              <w:rPr>
                <w:rFonts w:ascii="Cambria Math" w:cs="Cambria Math" w:eastAsia="Cambria Math" w:hAnsi="Cambria Math"/>
                <w:b w:val="1"/>
                <w:sz w:val="28"/>
                <w:szCs w:val="28"/>
              </w:rPr>
            </m:ctrlPr>
          </m:sSubPr>
          <m:e>
            <m:r>
              <w:rPr>
                <w:rFonts w:ascii="Cambria Math" w:cs="Cambria Math" w:eastAsia="Cambria Math" w:hAnsi="Cambria Math"/>
                <w:b w:val="1"/>
                <w:sz w:val="28"/>
                <w:szCs w:val="28"/>
              </w:rPr>
              <m:t xml:space="preserve">D</m:t>
            </m:r>
          </m:e>
          <m:sub>
            <m:r>
              <w:rPr>
                <w:rFonts w:ascii="Cambria Math" w:cs="Cambria Math" w:eastAsia="Cambria Math" w:hAnsi="Cambria Math"/>
                <w:b w:val="1"/>
                <w:sz w:val="28"/>
                <w:szCs w:val="28"/>
              </w:rPr>
              <m:t xml:space="preserve">p</m:t>
            </m:r>
          </m:sub>
        </m:sSub>
        <m:r>
          <w:rPr>
            <w:rFonts w:ascii="Cambria Math" w:cs="Cambria Math" w:eastAsia="Cambria Math" w:hAnsi="Cambria Math"/>
            <w:sz w:val="28"/>
            <w:szCs w:val="28"/>
          </w:rPr>
          <m:t xml:space="preserve">(</m:t>
        </m:r>
        <m:sSub>
          <m:sSubPr>
            <m:ctrlPr>
              <w:rPr>
                <w:rFonts w:ascii="Cambria Math" w:cs="Cambria Math" w:eastAsia="Cambria Math" w:hAnsi="Cambria Math"/>
                <w:b w:val="1"/>
                <w:sz w:val="28"/>
                <w:szCs w:val="28"/>
              </w:rPr>
            </m:ctrlPr>
          </m:sSubPr>
          <m:e>
            <m:r>
              <w:rPr>
                <w:rFonts w:ascii="Cambria Math" w:cs="Cambria Math" w:eastAsia="Cambria Math" w:hAnsi="Cambria Math"/>
                <w:b w:val="1"/>
                <w:sz w:val="28"/>
                <w:szCs w:val="28"/>
              </w:rPr>
              <m:t xml:space="preserve">n</m:t>
            </m:r>
          </m:e>
          <m:sub>
            <m:r>
              <w:rPr>
                <w:rFonts w:ascii="Cambria Math" w:cs="Cambria Math" w:eastAsia="Cambria Math" w:hAnsi="Cambria Math"/>
                <w:b w:val="1"/>
                <w:sz w:val="28"/>
                <w:szCs w:val="28"/>
              </w:rPr>
              <m:t xml:space="preserve">p</m:t>
            </m:r>
          </m:sub>
        </m:sSub>
        <m:r>
          <w:rPr>
            <w:rFonts w:ascii="Cambria Math" w:cs="Cambria Math" w:eastAsia="Cambria Math" w:hAnsi="Cambria Math"/>
            <w:sz w:val="28"/>
            <w:szCs w:val="28"/>
          </w:rPr>
          <m:t xml:space="preserve">)+</m:t>
        </m:r>
        <m:nary>
          <m:naryPr>
            <m:chr m:val="∑"/>
            <m:ctrlPr>
              <w:rPr>
                <w:sz w:val="28"/>
                <w:szCs w:val="28"/>
              </w:rPr>
            </m:ctrlPr>
          </m:naryPr>
          <m:sub>
            <m:r>
              <w:rPr>
                <w:sz w:val="28"/>
                <w:szCs w:val="28"/>
              </w:rPr>
              <m:t xml:space="preserve">(p,q)</m:t>
            </m:r>
          </m:sub>
          <m:sup/>
        </m:nary>
        <m:r>
          <w:rPr>
            <w:rFonts w:ascii="Cambria Math" w:cs="Cambria Math" w:eastAsia="Cambria Math" w:hAnsi="Cambria Math"/>
            <w:b w:val="1"/>
            <w:sz w:val="28"/>
            <w:szCs w:val="28"/>
          </w:rPr>
          <m:t xml:space="preserve">V</m:t>
        </m:r>
        <m:r>
          <w:rPr>
            <w:rFonts w:ascii="Cambria Math" w:cs="Cambria Math" w:eastAsia="Cambria Math" w:hAnsi="Cambria Math"/>
            <w:sz w:val="28"/>
            <w:szCs w:val="28"/>
          </w:rPr>
          <m:t xml:space="preserve">(</m:t>
        </m:r>
        <m:sSub>
          <m:sSubPr>
            <m:ctrlPr>
              <w:rPr>
                <w:rFonts w:ascii="Cambria Math" w:cs="Cambria Math" w:eastAsia="Cambria Math" w:hAnsi="Cambria Math"/>
                <w:b w:val="1"/>
                <w:sz w:val="28"/>
                <w:szCs w:val="28"/>
              </w:rPr>
            </m:ctrlPr>
          </m:sSubPr>
          <m:e>
            <m:r>
              <w:rPr>
                <w:rFonts w:ascii="Cambria Math" w:cs="Cambria Math" w:eastAsia="Cambria Math" w:hAnsi="Cambria Math"/>
                <w:b w:val="1"/>
                <w:sz w:val="28"/>
                <w:szCs w:val="28"/>
              </w:rPr>
              <m:t xml:space="preserve">n</m:t>
            </m:r>
          </m:e>
          <m:sub>
            <m:r>
              <w:rPr>
                <w:rFonts w:ascii="Cambria Math" w:cs="Cambria Math" w:eastAsia="Cambria Math" w:hAnsi="Cambria Math"/>
                <w:b w:val="1"/>
                <w:sz w:val="28"/>
                <w:szCs w:val="28"/>
              </w:rPr>
              <m:t xml:space="preserve">p</m:t>
            </m:r>
          </m:sub>
        </m:sSub>
        <m:r>
          <w:rPr>
            <w:rFonts w:ascii="Cambria Math" w:cs="Cambria Math" w:eastAsia="Cambria Math" w:hAnsi="Cambria Math"/>
            <w:b w:val="1"/>
            <w:sz w:val="28"/>
            <w:szCs w:val="28"/>
          </w:rPr>
          <m:t xml:space="preserve">,</m:t>
        </m:r>
        <m:sSub>
          <m:sSubPr>
            <m:ctrlPr>
              <w:rPr>
                <w:rFonts w:ascii="Cambria Math" w:cs="Cambria Math" w:eastAsia="Cambria Math" w:hAnsi="Cambria Math"/>
                <w:b w:val="1"/>
                <w:sz w:val="28"/>
                <w:szCs w:val="28"/>
              </w:rPr>
            </m:ctrlPr>
          </m:sSubPr>
          <m:e>
            <m:r>
              <w:rPr>
                <w:rFonts w:ascii="Cambria Math" w:cs="Cambria Math" w:eastAsia="Cambria Math" w:hAnsi="Cambria Math"/>
                <w:b w:val="1"/>
                <w:sz w:val="28"/>
                <w:szCs w:val="28"/>
              </w:rPr>
              <m:t xml:space="preserve">n</m:t>
            </m:r>
          </m:e>
          <m:sub>
            <m:r>
              <w:rPr>
                <w:rFonts w:ascii="Cambria Math" w:cs="Cambria Math" w:eastAsia="Cambria Math" w:hAnsi="Cambria Math"/>
                <w:b w:val="1"/>
                <w:sz w:val="28"/>
                <w:szCs w:val="28"/>
              </w:rPr>
              <m:t xml:space="preserve">q</m:t>
            </m:r>
          </m:sub>
        </m:sSub>
        <m:r>
          <w:rPr>
            <w:rFonts w:ascii="Cambria Math" w:cs="Cambria Math" w:eastAsia="Cambria Math" w:hAnsi="Cambria Math"/>
            <w:sz w:val="28"/>
            <w:szCs w:val="28"/>
          </w:rPr>
          <m:t xml:space="preserve">)</m:t>
        </m:r>
      </m:oMath>
      <w:r w:rsidDel="00000000" w:rsidR="00000000" w:rsidRPr="00000000">
        <w:rPr>
          <w:rFonts w:ascii="Cambria Math" w:cs="Cambria Math" w:eastAsia="Cambria Math" w:hAnsi="Cambria Math"/>
          <w:sz w:val="28"/>
          <w:szCs w:val="28"/>
          <w:rtl w:val="0"/>
        </w:rPr>
        <w:t xml:space="preserve">                             (2.8)</w:t>
      </w:r>
      <w:r w:rsidDel="00000000" w:rsidR="00000000" w:rsidRPr="00000000">
        <w:rPr>
          <w:rtl w:val="0"/>
        </w:rPr>
      </w:r>
    </w:p>
    <w:p w:rsidR="00000000" w:rsidDel="00000000" w:rsidP="00000000" w:rsidRDefault="00000000" w:rsidRPr="00000000" w14:paraId="000000FE">
      <w:pPr>
        <w:spacing w:after="0" w:lineRule="auto"/>
        <w:ind w:left="360" w:firstLine="0"/>
        <w:jc w:val="both"/>
        <w:rPr/>
      </w:pPr>
      <w:r w:rsidDel="00000000" w:rsidR="00000000" w:rsidRPr="00000000">
        <w:rPr>
          <w:rtl w:val="0"/>
        </w:rPr>
        <w:t xml:space="preserve">, където </w:t>
      </w:r>
      <m:oMath>
        <m:sSub>
          <m:sSubPr>
            <m:ctrlPr>
              <w:rPr>
                <w:rFonts w:ascii="Cambria Math" w:cs="Cambria Math" w:eastAsia="Cambria Math" w:hAnsi="Cambria Math"/>
                <w:b w:val="1"/>
                <w:sz w:val="28"/>
                <w:szCs w:val="28"/>
              </w:rPr>
            </m:ctrlPr>
          </m:sSubPr>
          <m:e>
            <m:r>
              <w:rPr>
                <w:rFonts w:ascii="Cambria Math" w:cs="Cambria Math" w:eastAsia="Cambria Math" w:hAnsi="Cambria Math"/>
                <w:b w:val="1"/>
                <w:sz w:val="28"/>
                <w:szCs w:val="28"/>
              </w:rPr>
              <m:t xml:space="preserve">D</m:t>
            </m:r>
          </m:e>
          <m:sub>
            <m:r>
              <w:rPr>
                <w:rFonts w:ascii="Cambria Math" w:cs="Cambria Math" w:eastAsia="Cambria Math" w:hAnsi="Cambria Math"/>
                <w:b w:val="1"/>
                <w:sz w:val="28"/>
                <w:szCs w:val="28"/>
              </w:rPr>
              <m:t xml:space="preserve">p</m:t>
            </m:r>
          </m:sub>
        </m:sSub>
        <m:r>
          <w:rPr>
            <w:rFonts w:ascii="Cambria Math" w:cs="Cambria Math" w:eastAsia="Cambria Math" w:hAnsi="Cambria Math"/>
            <w:sz w:val="28"/>
            <w:szCs w:val="28"/>
          </w:rPr>
          <m:t xml:space="preserve">(</m:t>
        </m:r>
        <m:sSub>
          <m:sSubPr>
            <m:ctrlPr>
              <w:rPr>
                <w:rFonts w:ascii="Cambria Math" w:cs="Cambria Math" w:eastAsia="Cambria Math" w:hAnsi="Cambria Math"/>
                <w:b w:val="1"/>
                <w:sz w:val="28"/>
                <w:szCs w:val="28"/>
              </w:rPr>
            </m:ctrlPr>
          </m:sSubPr>
          <m:e>
            <m:r>
              <w:rPr>
                <w:rFonts w:ascii="Cambria Math" w:cs="Cambria Math" w:eastAsia="Cambria Math" w:hAnsi="Cambria Math"/>
                <w:b w:val="1"/>
                <w:sz w:val="28"/>
                <w:szCs w:val="28"/>
              </w:rPr>
              <m:t xml:space="preserve">n</m:t>
            </m:r>
          </m:e>
          <m:sub>
            <m:r>
              <w:rPr>
                <w:rFonts w:ascii="Cambria Math" w:cs="Cambria Math" w:eastAsia="Cambria Math" w:hAnsi="Cambria Math"/>
                <w:b w:val="1"/>
                <w:sz w:val="28"/>
                <w:szCs w:val="28"/>
              </w:rPr>
              <m:t xml:space="preserve">p</m:t>
            </m:r>
          </m:sub>
        </m:sSub>
        <m:r>
          <w:rPr>
            <w:rFonts w:ascii="Cambria Math" w:cs="Cambria Math" w:eastAsia="Cambria Math" w:hAnsi="Cambria Math"/>
            <w:sz w:val="28"/>
            <w:szCs w:val="28"/>
          </w:rPr>
          <m:t xml:space="preserve">)</m:t>
        </m:r>
      </m:oMath>
      <w:r w:rsidDel="00000000" w:rsidR="00000000" w:rsidRPr="00000000">
        <w:rPr>
          <w:rtl w:val="0"/>
        </w:rPr>
        <w:t xml:space="preserve">e разхода за данните, което е дефинирано като</w:t>
      </w:r>
      <m:oMath>
        <m:r>
          <w:rPr>
            <w:sz w:val="28"/>
            <w:szCs w:val="28"/>
          </w:rPr>
          <m:t xml:space="preserve">1-</m:t>
        </m:r>
        <m:r>
          <w:rPr>
            <w:rFonts w:ascii="Cambria Math" w:cs="Cambria Math" w:eastAsia="Cambria Math" w:hAnsi="Cambria Math"/>
            <w:sz w:val="28"/>
            <w:szCs w:val="28"/>
          </w:rPr>
          <m:t xml:space="preserve">P(</m:t>
        </m:r>
        <m:sSub>
          <m:sSubPr>
            <m:ctrlPr>
              <w:rPr>
                <w:rFonts w:ascii="Cambria Math" w:cs="Cambria Math" w:eastAsia="Cambria Math" w:hAnsi="Cambria Math"/>
                <w:b w:val="1"/>
                <w:sz w:val="28"/>
                <w:szCs w:val="28"/>
              </w:rPr>
            </m:ctrlPr>
          </m:sSubPr>
          <m:e>
            <m:sSub>
              <m:sSubPr>
                <m:ctrlPr>
                  <w:rPr>
                    <w:rFonts w:ascii="Cambria Math" w:cs="Cambria Math" w:eastAsia="Cambria Math" w:hAnsi="Cambria Math"/>
                    <w:b w:val="1"/>
                    <w:sz w:val="28"/>
                    <w:szCs w:val="28"/>
                  </w:rPr>
                </m:ctrlPr>
              </m:sSubPr>
              <m:e>
                <m:r>
                  <w:rPr>
                    <w:rFonts w:ascii="Cambria Math" w:cs="Cambria Math" w:eastAsia="Cambria Math" w:hAnsi="Cambria Math"/>
                    <w:b w:val="1"/>
                    <w:sz w:val="28"/>
                    <w:szCs w:val="28"/>
                  </w:rPr>
                  <m:t xml:space="preserve">n</m:t>
                </m:r>
              </m:e>
              <m:sub>
                <m:r>
                  <w:rPr>
                    <w:rFonts w:ascii="Cambria Math" w:cs="Cambria Math" w:eastAsia="Cambria Math" w:hAnsi="Cambria Math"/>
                    <w:b w:val="1"/>
                    <w:sz w:val="28"/>
                    <w:szCs w:val="28"/>
                  </w:rPr>
                  <m:t xml:space="preserve">p</m:t>
                </m:r>
              </m:sub>
            </m:sSub>
            <m:r>
              <w:rPr>
                <w:rFonts w:ascii="Cambria Math" w:cs="Cambria Math" w:eastAsia="Cambria Math" w:hAnsi="Cambria Math"/>
                <w:b w:val="1"/>
                <w:sz w:val="28"/>
                <w:szCs w:val="28"/>
              </w:rPr>
              <m:t xml:space="preserve">|A'</m:t>
            </m:r>
          </m:e>
          <m:sub>
            <m:r>
              <w:rPr>
                <w:rFonts w:ascii="Cambria Math" w:cs="Cambria Math" w:eastAsia="Cambria Math" w:hAnsi="Cambria Math"/>
                <w:b w:val="1"/>
                <w:sz w:val="28"/>
                <w:szCs w:val="28"/>
              </w:rPr>
              <m:t xml:space="preserve">p</m:t>
            </m:r>
          </m:sub>
        </m:sSub>
        <m:r>
          <w:rPr>
            <w:rFonts w:ascii="Cambria Math" w:cs="Cambria Math" w:eastAsia="Cambria Math" w:hAnsi="Cambria Math"/>
            <w:sz w:val="28"/>
            <w:szCs w:val="28"/>
          </w:rPr>
          <m:t xml:space="preserve">)</m:t>
        </m:r>
      </m:oMath>
      <w:r w:rsidDel="00000000" w:rsidR="00000000" w:rsidRPr="00000000">
        <w:rPr>
          <w:rtl w:val="0"/>
        </w:rPr>
        <w:t xml:space="preserve">и </w:t>
      </w:r>
      <m:oMath>
        <m:r>
          <w:rPr>
            <w:rFonts w:ascii="Cambria Math" w:cs="Cambria Math" w:eastAsia="Cambria Math" w:hAnsi="Cambria Math"/>
            <w:b w:val="1"/>
            <w:sz w:val="28"/>
            <w:szCs w:val="28"/>
          </w:rPr>
          <m:t xml:space="preserve">V</m:t>
        </m:r>
        <m:r>
          <w:rPr>
            <w:rFonts w:ascii="Cambria Math" w:cs="Cambria Math" w:eastAsia="Cambria Math" w:hAnsi="Cambria Math"/>
            <w:sz w:val="28"/>
            <w:szCs w:val="28"/>
          </w:rPr>
          <m:t xml:space="preserve">(</m:t>
        </m:r>
        <m:sSub>
          <m:sSubPr>
            <m:ctrlPr>
              <w:rPr>
                <w:rFonts w:ascii="Cambria Math" w:cs="Cambria Math" w:eastAsia="Cambria Math" w:hAnsi="Cambria Math"/>
                <w:b w:val="1"/>
                <w:sz w:val="28"/>
                <w:szCs w:val="28"/>
              </w:rPr>
            </m:ctrlPr>
          </m:sSubPr>
          <m:e>
            <m:r>
              <w:rPr>
                <w:rFonts w:ascii="Cambria Math" w:cs="Cambria Math" w:eastAsia="Cambria Math" w:hAnsi="Cambria Math"/>
                <w:b w:val="1"/>
                <w:sz w:val="28"/>
                <w:szCs w:val="28"/>
              </w:rPr>
              <m:t xml:space="preserve">n</m:t>
            </m:r>
          </m:e>
          <m:sub>
            <m:r>
              <w:rPr>
                <w:rFonts w:ascii="Cambria Math" w:cs="Cambria Math" w:eastAsia="Cambria Math" w:hAnsi="Cambria Math"/>
                <w:b w:val="1"/>
                <w:sz w:val="28"/>
                <w:szCs w:val="28"/>
              </w:rPr>
              <m:t xml:space="preserve">p</m:t>
            </m:r>
          </m:sub>
        </m:sSub>
        <m:r>
          <w:rPr>
            <w:rFonts w:ascii="Cambria Math" w:cs="Cambria Math" w:eastAsia="Cambria Math" w:hAnsi="Cambria Math"/>
            <w:b w:val="1"/>
            <w:sz w:val="28"/>
            <w:szCs w:val="28"/>
          </w:rPr>
          <m:t xml:space="preserve">,</m:t>
        </m:r>
        <m:sSub>
          <m:sSubPr>
            <m:ctrlPr>
              <w:rPr>
                <w:rFonts w:ascii="Cambria Math" w:cs="Cambria Math" w:eastAsia="Cambria Math" w:hAnsi="Cambria Math"/>
                <w:b w:val="1"/>
                <w:sz w:val="28"/>
                <w:szCs w:val="28"/>
              </w:rPr>
            </m:ctrlPr>
          </m:sSubPr>
          <m:e>
            <m:r>
              <w:rPr>
                <w:rFonts w:ascii="Cambria Math" w:cs="Cambria Math" w:eastAsia="Cambria Math" w:hAnsi="Cambria Math"/>
                <w:b w:val="1"/>
                <w:sz w:val="28"/>
                <w:szCs w:val="28"/>
              </w:rPr>
              <m:t xml:space="preserve">n</m:t>
            </m:r>
          </m:e>
          <m:sub>
            <m:r>
              <w:rPr>
                <w:rFonts w:ascii="Cambria Math" w:cs="Cambria Math" w:eastAsia="Cambria Math" w:hAnsi="Cambria Math"/>
                <w:b w:val="1"/>
                <w:sz w:val="28"/>
                <w:szCs w:val="28"/>
              </w:rPr>
              <m:t xml:space="preserve">q</m:t>
            </m:r>
          </m:sub>
        </m:sSub>
        <m:r>
          <w:rPr>
            <w:rFonts w:ascii="Cambria Math" w:cs="Cambria Math" w:eastAsia="Cambria Math" w:hAnsi="Cambria Math"/>
            <w:sz w:val="28"/>
            <w:szCs w:val="28"/>
          </w:rPr>
          <m:t xml:space="preserve">)</m:t>
        </m:r>
      </m:oMath>
      <w:r w:rsidDel="00000000" w:rsidR="00000000" w:rsidRPr="00000000">
        <w:rPr>
          <w:rtl w:val="0"/>
        </w:rPr>
        <w:t xml:space="preserve">е разходи за прекъсване, които санкционират двойката съседни пиксели б и </w:t>
      </w:r>
      <w:r w:rsidDel="00000000" w:rsidR="00000000" w:rsidRPr="00000000">
        <w:rPr>
          <w:b w:val="1"/>
          <w:rtl w:val="0"/>
        </w:rPr>
        <w:t xml:space="preserve">q</w:t>
      </w:r>
      <w:r w:rsidDel="00000000" w:rsidR="00000000" w:rsidRPr="00000000">
        <w:rPr>
          <w:rtl w:val="0"/>
        </w:rPr>
        <w:t xml:space="preserve">, ако етикети </w:t>
      </w:r>
      <m:oMath>
        <m:sSub>
          <m:sSubPr>
            <m:ctrlPr>
              <w:rPr>
                <w:rFonts w:ascii="Cambria Math" w:cs="Cambria Math" w:eastAsia="Cambria Math" w:hAnsi="Cambria Math"/>
                <w:b w:val="1"/>
                <w:sz w:val="28"/>
                <w:szCs w:val="28"/>
              </w:rPr>
            </m:ctrlPr>
          </m:sSubPr>
          <m:e>
            <m:r>
              <w:rPr>
                <w:rFonts w:ascii="Cambria Math" w:cs="Cambria Math" w:eastAsia="Cambria Math" w:hAnsi="Cambria Math"/>
                <w:b w:val="1"/>
                <w:sz w:val="28"/>
                <w:szCs w:val="28"/>
              </w:rPr>
              <m:t xml:space="preserve">n</m:t>
            </m:r>
          </m:e>
          <m:sub>
            <m:r>
              <w:rPr>
                <w:rFonts w:ascii="Cambria Math" w:cs="Cambria Math" w:eastAsia="Cambria Math" w:hAnsi="Cambria Math"/>
                <w:b w:val="1"/>
                <w:sz w:val="28"/>
                <w:szCs w:val="28"/>
              </w:rPr>
              <m:t xml:space="preserve">p</m:t>
            </m:r>
          </m:sub>
        </m:sSub>
      </m:oMath>
      <w:r w:rsidDel="00000000" w:rsidR="00000000" w:rsidRPr="00000000">
        <w:rPr>
          <w:rtl w:val="0"/>
        </w:rPr>
        <w:t xml:space="preserve">и </w:t>
      </w:r>
      <m:oMath>
        <m:sSub>
          <m:sSubPr>
            <m:ctrlPr>
              <w:rPr>
                <w:rFonts w:ascii="Cambria Math" w:cs="Cambria Math" w:eastAsia="Cambria Math" w:hAnsi="Cambria Math"/>
                <w:b w:val="1"/>
                <w:sz w:val="28"/>
                <w:szCs w:val="28"/>
              </w:rPr>
            </m:ctrlPr>
          </m:sSubPr>
          <m:e>
            <m:r>
              <w:rPr>
                <w:rFonts w:ascii="Cambria Math" w:cs="Cambria Math" w:eastAsia="Cambria Math" w:hAnsi="Cambria Math"/>
                <w:b w:val="1"/>
                <w:sz w:val="28"/>
                <w:szCs w:val="28"/>
              </w:rPr>
              <m:t xml:space="preserve">n</m:t>
            </m:r>
          </m:e>
          <m:sub>
            <m:r>
              <w:rPr>
                <w:rFonts w:ascii="Cambria Math" w:cs="Cambria Math" w:eastAsia="Cambria Math" w:hAnsi="Cambria Math"/>
                <w:b w:val="1"/>
                <w:sz w:val="28"/>
                <w:szCs w:val="28"/>
              </w:rPr>
              <m:t xml:space="preserve">q</m:t>
            </m:r>
          </m:sub>
        </m:sSub>
      </m:oMath>
      <w:r w:rsidDel="00000000" w:rsidR="00000000" w:rsidRPr="00000000">
        <w:rPr>
          <w:rtl w:val="0"/>
        </w:rPr>
        <w:t xml:space="preserve">са различни. </w:t>
      </w:r>
      <m:oMath>
        <m:r>
          <w:rPr>
            <w:rFonts w:ascii="Cambria Math" w:cs="Cambria Math" w:eastAsia="Cambria Math" w:hAnsi="Cambria Math"/>
            <w:b w:val="1"/>
            <w:sz w:val="28"/>
            <w:szCs w:val="28"/>
          </w:rPr>
          <m:t xml:space="preserve">V</m:t>
        </m:r>
        <m:r>
          <w:rPr>
            <w:rFonts w:ascii="Cambria Math" w:cs="Cambria Math" w:eastAsia="Cambria Math" w:hAnsi="Cambria Math"/>
            <w:sz w:val="28"/>
            <w:szCs w:val="28"/>
          </w:rPr>
          <m:t xml:space="preserve">(</m:t>
        </m:r>
        <m:sSub>
          <m:sSubPr>
            <m:ctrlPr>
              <w:rPr>
                <w:rFonts w:ascii="Cambria Math" w:cs="Cambria Math" w:eastAsia="Cambria Math" w:hAnsi="Cambria Math"/>
                <w:b w:val="1"/>
                <w:sz w:val="28"/>
                <w:szCs w:val="28"/>
              </w:rPr>
            </m:ctrlPr>
          </m:sSubPr>
          <m:e>
            <m:r>
              <w:rPr>
                <w:rFonts w:ascii="Cambria Math" w:cs="Cambria Math" w:eastAsia="Cambria Math" w:hAnsi="Cambria Math"/>
                <w:b w:val="1"/>
                <w:sz w:val="28"/>
                <w:szCs w:val="28"/>
              </w:rPr>
              <m:t xml:space="preserve">n</m:t>
            </m:r>
          </m:e>
          <m:sub>
            <m:r>
              <w:rPr>
                <w:rFonts w:ascii="Cambria Math" w:cs="Cambria Math" w:eastAsia="Cambria Math" w:hAnsi="Cambria Math"/>
                <w:b w:val="1"/>
                <w:sz w:val="28"/>
                <w:szCs w:val="28"/>
              </w:rPr>
              <m:t xml:space="preserve">p</m:t>
            </m:r>
          </m:sub>
        </m:sSub>
        <m:r>
          <w:rPr>
            <w:rFonts w:ascii="Cambria Math" w:cs="Cambria Math" w:eastAsia="Cambria Math" w:hAnsi="Cambria Math"/>
            <w:b w:val="1"/>
            <w:sz w:val="28"/>
            <w:szCs w:val="28"/>
          </w:rPr>
          <m:t xml:space="preserve">,</m:t>
        </m:r>
        <m:sSub>
          <m:sSubPr>
            <m:ctrlPr>
              <w:rPr>
                <w:rFonts w:ascii="Cambria Math" w:cs="Cambria Math" w:eastAsia="Cambria Math" w:hAnsi="Cambria Math"/>
                <w:b w:val="1"/>
                <w:sz w:val="28"/>
                <w:szCs w:val="28"/>
              </w:rPr>
            </m:ctrlPr>
          </m:sSubPr>
          <m:e>
            <m:r>
              <w:rPr>
                <w:rFonts w:ascii="Cambria Math" w:cs="Cambria Math" w:eastAsia="Cambria Math" w:hAnsi="Cambria Math"/>
                <w:b w:val="1"/>
                <w:sz w:val="28"/>
                <w:szCs w:val="28"/>
              </w:rPr>
              <m:t xml:space="preserve">n</m:t>
            </m:r>
          </m:e>
          <m:sub>
            <m:r>
              <w:rPr>
                <w:rFonts w:ascii="Cambria Math" w:cs="Cambria Math" w:eastAsia="Cambria Math" w:hAnsi="Cambria Math"/>
                <w:b w:val="1"/>
                <w:sz w:val="28"/>
                <w:szCs w:val="28"/>
              </w:rPr>
              <m:t xml:space="preserve">q</m:t>
            </m:r>
          </m:sub>
        </m:sSub>
        <m:r>
          <w:rPr>
            <w:rFonts w:ascii="Cambria Math" w:cs="Cambria Math" w:eastAsia="Cambria Math" w:hAnsi="Cambria Math"/>
            <w:sz w:val="28"/>
            <w:szCs w:val="28"/>
          </w:rPr>
          <m:t xml:space="preserve">)</m:t>
        </m:r>
      </m:oMath>
      <w:r w:rsidDel="00000000" w:rsidR="00000000" w:rsidRPr="00000000">
        <w:rPr>
          <w:rtl w:val="0"/>
        </w:rPr>
        <w:t xml:space="preserve">се определя по начин за увеличаване на наказанието, ако двойка съседни пиксели имат подобни коригирани амплитудни стойности:</w:t>
      </w:r>
    </w:p>
    <w:p w:rsidR="00000000" w:rsidDel="00000000" w:rsidP="00000000" w:rsidRDefault="00000000" w:rsidRPr="00000000" w14:paraId="000000FF">
      <w:pPr>
        <w:tabs>
          <w:tab w:val="left" w:pos="3432"/>
          <w:tab w:val="right" w:pos="9072"/>
        </w:tabs>
        <w:ind w:left="720" w:firstLine="0"/>
        <w:jc w:val="right"/>
        <w:rPr/>
      </w:pPr>
      <m:oMath>
        <m:r>
          <w:rPr>
            <w:rFonts w:ascii="Cambria Math" w:cs="Cambria Math" w:eastAsia="Cambria Math" w:hAnsi="Cambria Math"/>
            <w:b w:val="1"/>
            <w:sz w:val="28"/>
            <w:szCs w:val="28"/>
          </w:rPr>
          <m:t xml:space="preserve">V</m:t>
        </m:r>
        <m:r>
          <w:rPr>
            <w:rFonts w:ascii="Cambria Math" w:cs="Cambria Math" w:eastAsia="Cambria Math" w:hAnsi="Cambria Math"/>
            <w:sz w:val="28"/>
            <w:szCs w:val="28"/>
          </w:rPr>
          <m:t xml:space="preserve">(</m:t>
        </m:r>
        <m:sSub>
          <m:sSubPr>
            <m:ctrlPr>
              <w:rPr>
                <w:rFonts w:ascii="Cambria Math" w:cs="Cambria Math" w:eastAsia="Cambria Math" w:hAnsi="Cambria Math"/>
                <w:b w:val="1"/>
                <w:sz w:val="28"/>
                <w:szCs w:val="28"/>
              </w:rPr>
            </m:ctrlPr>
          </m:sSubPr>
          <m:e>
            <m:r>
              <w:rPr>
                <w:rFonts w:ascii="Cambria Math" w:cs="Cambria Math" w:eastAsia="Cambria Math" w:hAnsi="Cambria Math"/>
                <w:b w:val="1"/>
                <w:sz w:val="28"/>
                <w:szCs w:val="28"/>
              </w:rPr>
              <m:t xml:space="preserve">n</m:t>
            </m:r>
          </m:e>
          <m:sub>
            <m:r>
              <w:rPr>
                <w:rFonts w:ascii="Cambria Math" w:cs="Cambria Math" w:eastAsia="Cambria Math" w:hAnsi="Cambria Math"/>
                <w:b w:val="1"/>
                <w:sz w:val="28"/>
                <w:szCs w:val="28"/>
              </w:rPr>
              <m:t xml:space="preserve">p</m:t>
            </m:r>
          </m:sub>
        </m:sSub>
        <m:r>
          <w:rPr>
            <w:rFonts w:ascii="Cambria Math" w:cs="Cambria Math" w:eastAsia="Cambria Math" w:hAnsi="Cambria Math"/>
            <w:b w:val="1"/>
            <w:sz w:val="28"/>
            <w:szCs w:val="28"/>
          </w:rPr>
          <m:t xml:space="preserve">,</m:t>
        </m:r>
        <m:sSub>
          <m:sSubPr>
            <m:ctrlPr>
              <w:rPr>
                <w:rFonts w:ascii="Cambria Math" w:cs="Cambria Math" w:eastAsia="Cambria Math" w:hAnsi="Cambria Math"/>
                <w:b w:val="1"/>
                <w:sz w:val="28"/>
                <w:szCs w:val="28"/>
              </w:rPr>
            </m:ctrlPr>
          </m:sSubPr>
          <m:e>
            <m:r>
              <w:rPr>
                <w:rFonts w:ascii="Cambria Math" w:cs="Cambria Math" w:eastAsia="Cambria Math" w:hAnsi="Cambria Math"/>
                <w:b w:val="1"/>
                <w:sz w:val="28"/>
                <w:szCs w:val="28"/>
              </w:rPr>
              <m:t xml:space="preserve">n</m:t>
            </m:r>
          </m:e>
          <m:sub>
            <m:r>
              <w:rPr>
                <w:rFonts w:ascii="Cambria Math" w:cs="Cambria Math" w:eastAsia="Cambria Math" w:hAnsi="Cambria Math"/>
                <w:b w:val="1"/>
                <w:sz w:val="28"/>
                <w:szCs w:val="28"/>
              </w:rPr>
              <m:t xml:space="preserve">q</m:t>
            </m:r>
          </m:sub>
        </m:sSub>
        <m:r>
          <w:rPr>
            <w:rFonts w:ascii="Cambria Math" w:cs="Cambria Math" w:eastAsia="Cambria Math" w:hAnsi="Cambria Math"/>
            <w:sz w:val="28"/>
            <w:szCs w:val="28"/>
          </w:rPr>
          <m:t xml:space="preserve">)</m:t>
        </m:r>
        <m:r>
          <w:rPr>
            <w:sz w:val="28"/>
            <w:szCs w:val="28"/>
          </w:rPr>
          <m:t xml:space="preserve">=</m:t>
        </m:r>
        <m:r>
          <w:rPr>
            <w:sz w:val="28"/>
            <w:szCs w:val="28"/>
          </w:rPr>
          <m:t>λ</m:t>
        </m:r>
        <m:r>
          <w:rPr>
            <w:sz w:val="28"/>
            <w:szCs w:val="28"/>
          </w:rPr>
          <m:t xml:space="preserve">exp</m:t>
        </m:r>
        <m:r>
          <w:rPr>
            <w:rFonts w:ascii="Cambria Math" w:cs="Cambria Math" w:eastAsia="Cambria Math" w:hAnsi="Cambria Math"/>
            <w:sz w:val="28"/>
            <w:szCs w:val="28"/>
          </w:rPr>
          <m:t xml:space="preserve">(</m:t>
        </m:r>
        <m:sSub>
          <m:sSubPr>
            <m:ctrlPr>
              <w:rPr>
                <w:rFonts w:ascii="Cambria Math" w:cs="Cambria Math" w:eastAsia="Cambria Math" w:hAnsi="Cambria Math"/>
                <w:b w:val="1"/>
                <w:sz w:val="28"/>
                <w:szCs w:val="28"/>
              </w:rPr>
            </m:ctrlPr>
          </m:sSubPr>
          <m:e>
            <m:r>
              <w:rPr>
                <w:rFonts w:ascii="Cambria Math" w:cs="Cambria Math" w:eastAsia="Cambria Math" w:hAnsi="Cambria Math"/>
                <w:b w:val="1"/>
                <w:sz w:val="28"/>
                <w:szCs w:val="28"/>
              </w:rPr>
              <m:t xml:space="preserve">-</m:t>
            </m:r>
            <m:r>
              <w:rPr>
                <w:rFonts w:ascii="Cambria Math" w:cs="Cambria Math" w:eastAsia="Cambria Math" w:hAnsi="Cambria Math"/>
                <w:b w:val="1"/>
                <w:sz w:val="28"/>
                <w:szCs w:val="28"/>
              </w:rPr>
              <m:t>β</m:t>
            </m:r>
            <m:sSup>
              <m:sSupPr>
                <m:ctrlPr>
                  <w:rPr>
                    <w:rFonts w:ascii="Cambria Math" w:cs="Cambria Math" w:eastAsia="Cambria Math" w:hAnsi="Cambria Math"/>
                    <w:sz w:val="28"/>
                    <w:szCs w:val="28"/>
                  </w:rPr>
                </m:ctrlPr>
              </m:sSupPr>
              <m:e>
                <m:r>
                  <w:rPr>
                    <w:rFonts w:ascii="Cambria Math" w:cs="Cambria Math" w:eastAsia="Cambria Math" w:hAnsi="Cambria Math"/>
                    <w:sz w:val="28"/>
                    <w:szCs w:val="28"/>
                  </w:rPr>
                  <m:t xml:space="preserve">(</m:t>
                </m:r>
                <m:sSub>
                  <m:sSubPr>
                    <m:ctrlPr>
                      <w:rPr>
                        <w:rFonts w:ascii="Cambria Math" w:cs="Cambria Math" w:eastAsia="Cambria Math" w:hAnsi="Cambria Math"/>
                        <w:b w:val="1"/>
                        <w:sz w:val="28"/>
                        <w:szCs w:val="28"/>
                      </w:rPr>
                    </m:ctrlPr>
                  </m:sSubPr>
                  <m:e>
                    <m:r>
                      <w:rPr>
                        <w:rFonts w:ascii="Cambria Math" w:cs="Cambria Math" w:eastAsia="Cambria Math" w:hAnsi="Cambria Math"/>
                        <w:b w:val="1"/>
                        <w:sz w:val="28"/>
                        <w:szCs w:val="28"/>
                      </w:rPr>
                      <m:t xml:space="preserve">A'</m:t>
                    </m:r>
                  </m:e>
                  <m:sub>
                    <m:r>
                      <w:rPr>
                        <w:rFonts w:ascii="Cambria Math" w:cs="Cambria Math" w:eastAsia="Cambria Math" w:hAnsi="Cambria Math"/>
                        <w:b w:val="1"/>
                        <w:sz w:val="28"/>
                        <w:szCs w:val="28"/>
                      </w:rPr>
                      <m:t xml:space="preserve">p</m:t>
                    </m:r>
                  </m:sub>
                </m:sSub>
                <m:r>
                  <w:rPr>
                    <w:rFonts w:ascii="Cambria Math" w:cs="Cambria Math" w:eastAsia="Cambria Math" w:hAnsi="Cambria Math"/>
                    <w:b w:val="1"/>
                    <w:sz w:val="28"/>
                    <w:szCs w:val="28"/>
                  </w:rPr>
                  <m:t xml:space="preserve">-</m:t>
                </m:r>
                <m:sSub>
                  <m:sSubPr>
                    <m:ctrlPr>
                      <w:rPr>
                        <w:rFonts w:ascii="Cambria Math" w:cs="Cambria Math" w:eastAsia="Cambria Math" w:hAnsi="Cambria Math"/>
                        <w:b w:val="1"/>
                        <w:sz w:val="28"/>
                        <w:szCs w:val="28"/>
                      </w:rPr>
                    </m:ctrlPr>
                  </m:sSubPr>
                  <m:e>
                    <m:r>
                      <w:rPr>
                        <w:rFonts w:ascii="Cambria Math" w:cs="Cambria Math" w:eastAsia="Cambria Math" w:hAnsi="Cambria Math"/>
                        <w:b w:val="1"/>
                        <w:sz w:val="28"/>
                        <w:szCs w:val="28"/>
                      </w:rPr>
                      <m:t xml:space="preserve">A'</m:t>
                    </m:r>
                  </m:e>
                  <m:sub>
                    <m:r>
                      <w:rPr>
                        <w:rFonts w:ascii="Cambria Math" w:cs="Cambria Math" w:eastAsia="Cambria Math" w:hAnsi="Cambria Math"/>
                        <w:b w:val="1"/>
                        <w:sz w:val="28"/>
                        <w:szCs w:val="28"/>
                      </w:rPr>
                      <m:t xml:space="preserve">q</m:t>
                    </m:r>
                  </m:sub>
                </m:sSub>
                <m:r>
                  <w:rPr>
                    <w:rFonts w:ascii="Cambria Math" w:cs="Cambria Math" w:eastAsia="Cambria Math" w:hAnsi="Cambria Math"/>
                    <w:sz w:val="28"/>
                    <w:szCs w:val="28"/>
                  </w:rPr>
                  <m:t xml:space="preserve">)</m:t>
                </m:r>
              </m:e>
              <m:sup>
                <m:r>
                  <w:rPr>
                    <w:rFonts w:ascii="Cambria Math" w:cs="Cambria Math" w:eastAsia="Cambria Math" w:hAnsi="Cambria Math"/>
                    <w:sz w:val="28"/>
                    <w:szCs w:val="28"/>
                  </w:rPr>
                  <m:t xml:space="preserve">2</m:t>
                </m:r>
              </m:sup>
            </m:sSup>
            <m:r>
              <w:rPr>
                <w:rFonts w:ascii="Cambria Math" w:cs="Cambria Math" w:eastAsia="Cambria Math" w:hAnsi="Cambria Math"/>
                <w:sz w:val="28"/>
                <w:szCs w:val="28"/>
              </w:rPr>
              <m:t xml:space="preserve">)</m:t>
            </m:r>
            <m:r>
              <w:rPr>
                <w:rFonts w:ascii="Cambria Math" w:cs="Cambria Math" w:eastAsia="Cambria Math" w:hAnsi="Cambria Math"/>
                <w:sz w:val="28"/>
                <w:szCs w:val="28"/>
              </w:rPr>
              <m:t>δ</m:t>
            </m:r>
            <m:r>
              <w:rPr>
                <w:rFonts w:ascii="Cambria Math" w:cs="Cambria Math" w:eastAsia="Cambria Math" w:hAnsi="Cambria Math"/>
                <w:sz w:val="28"/>
                <w:szCs w:val="28"/>
              </w:rPr>
              <m:t xml:space="preserve">( </m:t>
            </m:r>
            <m:r>
              <w:rPr>
                <w:rFonts w:ascii="Cambria Math" w:cs="Cambria Math" w:eastAsia="Cambria Math" w:hAnsi="Cambria Math"/>
                <w:b w:val="1"/>
                <w:sz w:val="28"/>
                <w:szCs w:val="28"/>
              </w:rPr>
              <m:t xml:space="preserve">n</m:t>
            </m:r>
          </m:e>
          <m:sub>
            <m:r>
              <w:rPr>
                <w:rFonts w:ascii="Cambria Math" w:cs="Cambria Math" w:eastAsia="Cambria Math" w:hAnsi="Cambria Math"/>
                <w:b w:val="1"/>
                <w:sz w:val="28"/>
                <w:szCs w:val="28"/>
              </w:rPr>
              <m:t xml:space="preserve">p</m:t>
            </m:r>
          </m:sub>
        </m:sSub>
        <m:r>
          <w:rPr>
            <w:rFonts w:ascii="Cambria Math" w:cs="Cambria Math" w:eastAsia="Cambria Math" w:hAnsi="Cambria Math"/>
            <w:b w:val="1"/>
            <w:sz w:val="28"/>
            <w:szCs w:val="28"/>
          </w:rPr>
          <m:t>≠</m:t>
        </m:r>
        <m:sSub>
          <m:sSubPr>
            <m:ctrlPr>
              <w:rPr>
                <w:rFonts w:ascii="Cambria Math" w:cs="Cambria Math" w:eastAsia="Cambria Math" w:hAnsi="Cambria Math"/>
                <w:b w:val="1"/>
                <w:sz w:val="28"/>
                <w:szCs w:val="28"/>
              </w:rPr>
            </m:ctrlPr>
          </m:sSubPr>
          <m:e>
            <m:r>
              <w:rPr>
                <w:rFonts w:ascii="Cambria Math" w:cs="Cambria Math" w:eastAsia="Cambria Math" w:hAnsi="Cambria Math"/>
                <w:b w:val="1"/>
                <w:sz w:val="28"/>
                <w:szCs w:val="28"/>
              </w:rPr>
              <m:t xml:space="preserve">n</m:t>
            </m:r>
          </m:e>
          <m:sub>
            <m:r>
              <w:rPr>
                <w:rFonts w:ascii="Cambria Math" w:cs="Cambria Math" w:eastAsia="Cambria Math" w:hAnsi="Cambria Math"/>
                <w:b w:val="1"/>
                <w:sz w:val="28"/>
                <w:szCs w:val="28"/>
              </w:rPr>
              <m:t xml:space="preserve">q</m:t>
            </m:r>
          </m:sub>
        </m:sSub>
        <m:r>
          <w:rPr>
            <w:rFonts w:ascii="Cambria Math" w:cs="Cambria Math" w:eastAsia="Cambria Math" w:hAnsi="Cambria Math"/>
            <w:sz w:val="28"/>
            <w:szCs w:val="28"/>
          </w:rPr>
          <m:t xml:space="preserve">)</m:t>
        </m:r>
      </m:oMath>
      <w:r w:rsidDel="00000000" w:rsidR="00000000" w:rsidRPr="00000000">
        <w:rPr>
          <w:rFonts w:ascii="Cambria Math" w:cs="Cambria Math" w:eastAsia="Cambria Math" w:hAnsi="Cambria Math"/>
          <w:sz w:val="28"/>
          <w:szCs w:val="28"/>
          <w:rtl w:val="0"/>
        </w:rPr>
        <w:t xml:space="preserve">                 (2.9)</w:t>
      </w:r>
      <w:r w:rsidDel="00000000" w:rsidR="00000000" w:rsidRPr="00000000">
        <w:rPr>
          <w:rtl w:val="0"/>
        </w:rPr>
      </w:r>
    </w:p>
    <w:p w:rsidR="00000000" w:rsidDel="00000000" w:rsidP="00000000" w:rsidRDefault="00000000" w:rsidRPr="00000000" w14:paraId="00000100">
      <w:pPr>
        <w:spacing w:after="0" w:lineRule="auto"/>
        <w:ind w:left="360" w:firstLine="0"/>
        <w:jc w:val="both"/>
        <w:rPr/>
      </w:pPr>
      <w:r w:rsidDel="00000000" w:rsidR="00000000" w:rsidRPr="00000000">
        <w:rPr>
          <w:rtl w:val="0"/>
        </w:rPr>
        <w:t xml:space="preserve">, където </w:t>
      </w:r>
      <m:oMath>
        <m:r>
          <m:t>λ</m:t>
        </m:r>
      </m:oMath>
      <w:r w:rsidDel="00000000" w:rsidR="00000000" w:rsidRPr="00000000">
        <w:rPr>
          <w:rtl w:val="0"/>
        </w:rPr>
        <w:t xml:space="preserve">и </w:t>
      </w:r>
      <m:oMath>
        <m:r>
          <m:t>β</m:t>
        </m:r>
      </m:oMath>
      <w:r w:rsidDel="00000000" w:rsidR="00000000" w:rsidRPr="00000000">
        <w:rPr>
          <w:rtl w:val="0"/>
        </w:rPr>
        <w:t xml:space="preserve">са константи, всяка от които е ръчно избрана и адаптивно определена. </w:t>
      </w:r>
      <m:oMath>
        <m:r>
          <m:t>δ</m:t>
        </m:r>
        <m:r>
          <w:rPr>
            <w:rFonts w:ascii="Cambria Math" w:cs="Cambria Math" w:eastAsia="Cambria Math" w:hAnsi="Cambria Math"/>
            <w:sz w:val="28"/>
            <w:szCs w:val="28"/>
          </w:rPr>
          <m:t xml:space="preserve">(</m:t>
        </m:r>
      </m:oMath>
      <w:r w:rsidDel="00000000" w:rsidR="00000000" w:rsidRPr="00000000">
        <w:rPr>
          <w:rFonts w:ascii="Cambria Math" w:cs="Cambria Math" w:eastAsia="Cambria Math" w:hAnsi="Cambria Math"/>
          <w:sz w:val="28"/>
          <w:szCs w:val="28"/>
          <w:rtl w:val="0"/>
        </w:rPr>
        <w:t xml:space="preserve">x)</w:t>
      </w:r>
      <w:r w:rsidDel="00000000" w:rsidR="00000000" w:rsidRPr="00000000">
        <w:rPr>
          <w:rtl w:val="0"/>
        </w:rPr>
        <w:t xml:space="preserve">е функция, която се оценява на 1, ако нейният аргумент е 1, или 0, иначе.</w:t>
      </w:r>
    </w:p>
    <w:p w:rsidR="00000000" w:rsidDel="00000000" w:rsidP="00000000" w:rsidRDefault="00000000" w:rsidRPr="00000000" w14:paraId="00000101">
      <w:pPr>
        <w:spacing w:after="0" w:lineRule="auto"/>
        <w:ind w:left="360" w:firstLine="0"/>
        <w:jc w:val="both"/>
        <w:rPr/>
      </w:pPr>
      <w:r w:rsidDel="00000000" w:rsidR="00000000" w:rsidRPr="00000000">
        <w:rPr/>
        <w:drawing>
          <wp:inline distB="114300" distT="114300" distL="114300" distR="114300">
            <wp:extent cx="1676400" cy="1371600"/>
            <wp:effectExtent b="0" l="0" r="0" t="0"/>
            <wp:docPr id="32" name="image29.png"/>
            <a:graphic>
              <a:graphicData uri="http://schemas.openxmlformats.org/drawingml/2006/picture">
                <pic:pic>
                  <pic:nvPicPr>
                    <pic:cNvPr id="0" name="image29.png"/>
                    <pic:cNvPicPr preferRelativeResize="0"/>
                  </pic:nvPicPr>
                  <pic:blipFill>
                    <a:blip r:embed="rId61"/>
                    <a:srcRect b="0" l="0" r="0" t="0"/>
                    <a:stretch>
                      <a:fillRect/>
                    </a:stretch>
                  </pic:blipFill>
                  <pic:spPr>
                    <a:xfrm>
                      <a:off x="0" y="0"/>
                      <a:ext cx="1676400" cy="1371600"/>
                    </a:xfrm>
                    <a:prstGeom prst="rect"/>
                    <a:ln/>
                  </pic:spPr>
                </pic:pic>
              </a:graphicData>
            </a:graphic>
          </wp:inline>
        </w:drawing>
      </w:r>
      <w:r w:rsidDel="00000000" w:rsidR="00000000" w:rsidRPr="00000000">
        <w:rPr/>
        <w:drawing>
          <wp:inline distB="114300" distT="114300" distL="114300" distR="114300">
            <wp:extent cx="1676400" cy="1371600"/>
            <wp:effectExtent b="0" l="0" r="0" t="0"/>
            <wp:docPr id="7" name="image3.png"/>
            <a:graphic>
              <a:graphicData uri="http://schemas.openxmlformats.org/drawingml/2006/picture">
                <pic:pic>
                  <pic:nvPicPr>
                    <pic:cNvPr id="0" name="image3.png"/>
                    <pic:cNvPicPr preferRelativeResize="0"/>
                  </pic:nvPicPr>
                  <pic:blipFill>
                    <a:blip r:embed="rId62"/>
                    <a:srcRect b="0" l="0" r="0" t="0"/>
                    <a:stretch>
                      <a:fillRect/>
                    </a:stretch>
                  </pic:blipFill>
                  <pic:spPr>
                    <a:xfrm>
                      <a:off x="0" y="0"/>
                      <a:ext cx="1676400" cy="1371600"/>
                    </a:xfrm>
                    <a:prstGeom prst="rect"/>
                    <a:ln/>
                  </pic:spPr>
                </pic:pic>
              </a:graphicData>
            </a:graphic>
          </wp:inline>
        </w:drawing>
      </w:r>
      <w:r w:rsidDel="00000000" w:rsidR="00000000" w:rsidRPr="00000000">
        <w:rPr/>
        <w:drawing>
          <wp:inline distB="114300" distT="114300" distL="114300" distR="114300">
            <wp:extent cx="1676400" cy="1371600"/>
            <wp:effectExtent b="0" l="0" r="0" t="0"/>
            <wp:docPr id="43" name="image38.png"/>
            <a:graphic>
              <a:graphicData uri="http://schemas.openxmlformats.org/drawingml/2006/picture">
                <pic:pic>
                  <pic:nvPicPr>
                    <pic:cNvPr id="0" name="image38.png"/>
                    <pic:cNvPicPr preferRelativeResize="0"/>
                  </pic:nvPicPr>
                  <pic:blipFill>
                    <a:blip r:embed="rId63"/>
                    <a:srcRect b="0" l="0" r="0" t="0"/>
                    <a:stretch>
                      <a:fillRect/>
                    </a:stretch>
                  </pic:blipFill>
                  <pic:spPr>
                    <a:xfrm>
                      <a:off x="0" y="0"/>
                      <a:ext cx="1676400" cy="1371600"/>
                    </a:xfrm>
                    <a:prstGeom prst="rect"/>
                    <a:ln/>
                  </pic:spPr>
                </pic:pic>
              </a:graphicData>
            </a:graphic>
          </wp:inline>
        </w:drawing>
      </w:r>
      <w:r w:rsidDel="00000000" w:rsidR="00000000" w:rsidRPr="00000000">
        <w:rPr>
          <w:rtl w:val="0"/>
        </w:rPr>
      </w:r>
    </w:p>
    <w:p w:rsidR="00000000" w:rsidDel="00000000" w:rsidP="00000000" w:rsidRDefault="00000000" w:rsidRPr="00000000" w14:paraId="00000102">
      <w:pPr>
        <w:spacing w:after="0" w:lineRule="auto"/>
        <w:ind w:left="1800" w:firstLine="0"/>
        <w:rPr/>
      </w:pPr>
      <w:r w:rsidDel="00000000" w:rsidR="00000000" w:rsidRPr="00000000">
        <w:rPr>
          <w:rtl w:val="0"/>
        </w:rPr>
        <w:t xml:space="preserve">(a)                                                (b)                                          (c)</w:t>
      </w:r>
    </w:p>
    <w:p w:rsidR="00000000" w:rsidDel="00000000" w:rsidP="00000000" w:rsidRDefault="00000000" w:rsidRPr="00000000" w14:paraId="00000103">
      <w:pPr>
        <w:spacing w:after="200" w:line="240" w:lineRule="auto"/>
        <w:ind w:left="360" w:firstLine="0"/>
        <w:jc w:val="both"/>
        <w:rPr/>
      </w:pPr>
      <w:r w:rsidDel="00000000" w:rsidR="00000000" w:rsidRPr="00000000">
        <w:rPr>
          <w:i w:val="1"/>
          <w:color w:val="44546a"/>
          <w:sz w:val="18"/>
          <w:szCs w:val="18"/>
          <w:rtl w:val="0"/>
        </w:rPr>
        <w:t xml:space="preserve">Фиг. 2.3 Засичане на неразгънати региони.(a) Резултат от максимизиране на очакванията. (b) Резултат получен от MRF оптимизация. Пикселите с етикет L и H са оцветени съответно в черно и бяло. Пикселите, оцветени в червено, са с екстремно високи или ниски амплитудни стойности и не са обработени по време на класификацията. (c) Съответната разгъната карта на дълбочините на фиг. 2.2(b). Интензивността е пропорционална на разстоянието. </w:t>
      </w:r>
      <w:r w:rsidDel="00000000" w:rsidR="00000000" w:rsidRPr="00000000">
        <w:rPr>
          <w:rtl w:val="0"/>
        </w:rPr>
      </w:r>
    </w:p>
    <w:p w:rsidR="00000000" w:rsidDel="00000000" w:rsidP="00000000" w:rsidRDefault="00000000" w:rsidRPr="00000000" w14:paraId="00000104">
      <w:pPr>
        <w:spacing w:after="0" w:lineRule="auto"/>
        <w:ind w:left="360" w:firstLine="0"/>
        <w:jc w:val="both"/>
        <w:rPr/>
      </w:pPr>
      <w:r w:rsidDel="00000000" w:rsidR="00000000" w:rsidRPr="00000000">
        <w:rPr>
          <w:rtl w:val="0"/>
        </w:rPr>
        <w:t xml:space="preserve">Фиг. 2.3 показва резултата от класифицирането на Choi. Поради различните свойства на отразяване на сцената, резултатът на фиг. 2.3(a) демонстрира некласифицирани пиксели в долната лява част. Пропуските в класифицирането се намаляват чрез прилагане на MRF оптимизация, показана на 2.3(b). Фиг. 2.3(c) показва съответстваща на фиг. 2.2(b) разгънатата карта на дълбочините, която е получена от Choi.</w:t>
      </w:r>
    </w:p>
    <w:p w:rsidR="00000000" w:rsidDel="00000000" w:rsidP="00000000" w:rsidRDefault="00000000" w:rsidRPr="00000000" w14:paraId="00000105">
      <w:pPr>
        <w:spacing w:after="0" w:lineRule="auto"/>
        <w:ind w:left="360" w:firstLine="0"/>
        <w:jc w:val="both"/>
        <w:rPr/>
      </w:pPr>
      <w:r w:rsidDel="00000000" w:rsidR="00000000" w:rsidRPr="00000000">
        <w:rPr>
          <w:rtl w:val="0"/>
        </w:rPr>
        <w:t xml:space="preserve">McClure използва базиран на сегментиране метод, в който картата на дълбочините е сегментирана на региони чрез прилагане на вододелна трансформация(watershed transform). В техния метод неразгънатите региони се засичат чрез проверка на средната коригирана амплитуда на всеки регион.</w:t>
      </w:r>
    </w:p>
    <w:p w:rsidR="00000000" w:rsidDel="00000000" w:rsidP="00000000" w:rsidRDefault="00000000" w:rsidRPr="00000000" w14:paraId="00000106">
      <w:pPr>
        <w:spacing w:after="0" w:lineRule="auto"/>
        <w:ind w:left="360" w:firstLine="0"/>
        <w:jc w:val="both"/>
        <w:rPr/>
      </w:pPr>
      <w:r w:rsidDel="00000000" w:rsidR="00000000" w:rsidRPr="00000000">
        <w:rPr>
          <w:rtl w:val="0"/>
        </w:rPr>
        <w:t xml:space="preserve">От друга страна, стойностите на дълбочината са склонни да бъдат силно прекъснати през неразгънатите граници, където има преход в броя на обвивките(wrappings). Например, картите на дълбочина във фиг. 2.1(a) и фиг.2.2(b) показват същите прекъсвания. При предположение, че осветената повърхност е гладка, разликата в дълбочините на съседни пиксели трябва да е малка. Ако дълбочината между измерените пиксели е по-голяма от 0.5</w:t>
      </w:r>
      <m:oMath>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d</m:t>
            </m:r>
          </m:e>
          <m:sub>
            <m:r>
              <w:rPr>
                <w:rFonts w:ascii="Cambria Math" w:cs="Cambria Math" w:eastAsia="Cambria Math" w:hAnsi="Cambria Math"/>
                <w:sz w:val="28"/>
                <w:szCs w:val="28"/>
              </w:rPr>
              <m:t xml:space="preserve">max</m:t>
            </m:r>
          </m:sub>
        </m:sSub>
      </m:oMath>
      <w:r w:rsidDel="00000000" w:rsidR="00000000" w:rsidRPr="00000000">
        <w:rPr>
          <w:rtl w:val="0"/>
        </w:rPr>
        <w:t xml:space="preserve"> за всеки два съседни пиксела, ако </w:t>
      </w:r>
      <m:oMath>
        <m:sSub>
          <m:sSubPr>
            <m:ctrlPr>
              <w:rPr>
                <w:rFonts w:ascii="Cambria Math" w:cs="Cambria Math" w:eastAsia="Cambria Math" w:hAnsi="Cambria Math"/>
                <w:b w:val="1"/>
                <w:sz w:val="28"/>
                <w:szCs w:val="28"/>
              </w:rPr>
            </m:ctrlPr>
          </m:sSubPr>
          <m:e>
            <m:r>
              <w:rPr>
                <w:rFonts w:ascii="Cambria Math" w:cs="Cambria Math" w:eastAsia="Cambria Math" w:hAnsi="Cambria Math"/>
                <w:b w:val="1"/>
                <w:sz w:val="28"/>
                <w:szCs w:val="28"/>
              </w:rPr>
              <m:t xml:space="preserve">d</m:t>
            </m:r>
          </m:e>
          <m:sub>
            <m:r>
              <w:rPr>
                <w:rFonts w:ascii="Cambria Math" w:cs="Cambria Math" w:eastAsia="Cambria Math" w:hAnsi="Cambria Math"/>
                <w:b w:val="1"/>
                <w:sz w:val="28"/>
                <w:szCs w:val="28"/>
              </w:rPr>
              <m:t xml:space="preserve">p</m:t>
            </m:r>
          </m:sub>
        </m:sSub>
        <m:r>
          <w:rPr>
            <w:rFonts w:ascii="Cambria Math" w:cs="Cambria Math" w:eastAsia="Cambria Math" w:hAnsi="Cambria Math"/>
            <w:b w:val="1"/>
            <w:sz w:val="28"/>
            <w:szCs w:val="28"/>
          </w:rPr>
          <m:t xml:space="preserve">-</m:t>
        </m:r>
        <m:sSub>
          <m:sSubPr>
            <m:ctrlPr>
              <w:rPr>
                <w:rFonts w:ascii="Cambria Math" w:cs="Cambria Math" w:eastAsia="Cambria Math" w:hAnsi="Cambria Math"/>
                <w:b w:val="1"/>
                <w:sz w:val="28"/>
                <w:szCs w:val="28"/>
              </w:rPr>
            </m:ctrlPr>
          </m:sSubPr>
          <m:e>
            <m:r>
              <w:rPr>
                <w:rFonts w:ascii="Cambria Math" w:cs="Cambria Math" w:eastAsia="Cambria Math" w:hAnsi="Cambria Math"/>
                <w:b w:val="1"/>
                <w:sz w:val="28"/>
                <w:szCs w:val="28"/>
              </w:rPr>
              <m:t xml:space="preserve">d</m:t>
            </m:r>
          </m:e>
          <m:sub>
            <m:r>
              <w:rPr>
                <w:rFonts w:ascii="Cambria Math" w:cs="Cambria Math" w:eastAsia="Cambria Math" w:hAnsi="Cambria Math"/>
                <w:b w:val="1"/>
                <w:sz w:val="28"/>
                <w:szCs w:val="28"/>
              </w:rPr>
              <m:t xml:space="preserve">q</m:t>
            </m:r>
          </m:sub>
        </m:sSub>
        <m:r>
          <w:rPr>
            <w:rFonts w:ascii="Cambria Math" w:cs="Cambria Math" w:eastAsia="Cambria Math" w:hAnsi="Cambria Math"/>
            <w:b w:val="1"/>
            <w:sz w:val="28"/>
            <w:szCs w:val="28"/>
          </w:rPr>
          <m:t xml:space="preserve">&gt;</m:t>
        </m:r>
        <m:r>
          <w:rPr/>
          <m:t xml:space="preserve">0.5</m:t>
        </m:r>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d</m:t>
            </m:r>
          </m:e>
          <m:sub>
            <m:r>
              <w:rPr>
                <w:rFonts w:ascii="Cambria Math" w:cs="Cambria Math" w:eastAsia="Cambria Math" w:hAnsi="Cambria Math"/>
                <w:sz w:val="28"/>
                <w:szCs w:val="28"/>
              </w:rPr>
              <m:t xml:space="preserve">max</m:t>
            </m:r>
          </m:sub>
        </m:sSub>
      </m:oMath>
      <w:r w:rsidDel="00000000" w:rsidR="00000000" w:rsidRPr="00000000">
        <w:rPr>
          <w:rtl w:val="0"/>
        </w:rPr>
        <w:t xml:space="preserve">, може да се зададе брой относителни неразгръщания, или накратко, изместването </w:t>
      </w:r>
      <m:oMath>
        <m:sSub>
          <m:sSubPr>
            <m:ctrlPr>
              <w:rPr>
                <w:rFonts w:ascii="Cambria Math" w:cs="Cambria Math" w:eastAsia="Cambria Math" w:hAnsi="Cambria Math"/>
                <w:b w:val="1"/>
                <w:sz w:val="28"/>
                <w:szCs w:val="28"/>
              </w:rPr>
            </m:ctrlPr>
          </m:sSubPr>
          <m:e>
            <m:r>
              <w:rPr>
                <w:rFonts w:ascii="Cambria Math" w:cs="Cambria Math" w:eastAsia="Cambria Math" w:hAnsi="Cambria Math"/>
                <w:b w:val="1"/>
                <w:sz w:val="28"/>
                <w:szCs w:val="28"/>
              </w:rPr>
              <m:t xml:space="preserve">n</m:t>
            </m:r>
          </m:e>
          <m:sub>
            <m:r>
              <w:rPr>
                <w:rFonts w:ascii="Cambria Math" w:cs="Cambria Math" w:eastAsia="Cambria Math" w:hAnsi="Cambria Math"/>
                <w:b w:val="1"/>
                <w:sz w:val="28"/>
                <w:szCs w:val="28"/>
              </w:rPr>
              <m:t xml:space="preserve">p</m:t>
            </m:r>
          </m:sub>
        </m:sSub>
        <m:r>
          <w:rPr>
            <w:rFonts w:ascii="Cambria Math" w:cs="Cambria Math" w:eastAsia="Cambria Math" w:hAnsi="Cambria Math"/>
            <w:b w:val="1"/>
            <w:sz w:val="28"/>
            <w:szCs w:val="28"/>
          </w:rPr>
          <m:t xml:space="preserve">-</m:t>
        </m:r>
        <m:sSub>
          <m:sSubPr>
            <m:ctrlPr>
              <w:rPr>
                <w:rFonts w:ascii="Cambria Math" w:cs="Cambria Math" w:eastAsia="Cambria Math" w:hAnsi="Cambria Math"/>
                <w:b w:val="1"/>
                <w:sz w:val="28"/>
                <w:szCs w:val="28"/>
              </w:rPr>
            </m:ctrlPr>
          </m:sSubPr>
          <m:e>
            <m:r>
              <w:rPr>
                <w:rFonts w:ascii="Cambria Math" w:cs="Cambria Math" w:eastAsia="Cambria Math" w:hAnsi="Cambria Math"/>
                <w:b w:val="1"/>
                <w:sz w:val="28"/>
                <w:szCs w:val="28"/>
              </w:rPr>
              <m:t xml:space="preserve">n</m:t>
            </m:r>
          </m:e>
          <m:sub>
            <m:r>
              <w:rPr>
                <w:rFonts w:ascii="Cambria Math" w:cs="Cambria Math" w:eastAsia="Cambria Math" w:hAnsi="Cambria Math"/>
                <w:b w:val="1"/>
                <w:sz w:val="28"/>
                <w:szCs w:val="28"/>
              </w:rPr>
              <m:t xml:space="preserve">q</m:t>
            </m:r>
          </m:sub>
        </m:sSub>
      </m:oMath>
      <w:r w:rsidDel="00000000" w:rsidR="00000000" w:rsidRPr="00000000">
        <w:rPr>
          <w:rtl w:val="0"/>
        </w:rPr>
        <w:t xml:space="preserve"> към 1, така че разгънатата разлика да удовлетвори </w:t>
      </w:r>
      <m:oMath>
        <m:r>
          <w:rPr>
            <w:sz w:val="28"/>
            <w:szCs w:val="28"/>
          </w:rPr>
          <m:t xml:space="preserve">-</m:t>
        </m:r>
        <m:r>
          <w:rPr/>
          <m:t xml:space="preserve">0.5</m:t>
        </m:r>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d</m:t>
            </m:r>
          </m:e>
          <m:sub>
            <m:r>
              <w:rPr>
                <w:rFonts w:ascii="Cambria Math" w:cs="Cambria Math" w:eastAsia="Cambria Math" w:hAnsi="Cambria Math"/>
                <w:sz w:val="28"/>
                <w:szCs w:val="28"/>
              </w:rPr>
              <m:t xml:space="preserve">max</m:t>
            </m:r>
          </m:sub>
        </m:sSub>
        <m:r>
          <w:rPr>
            <w:rFonts w:ascii="Cambria Math" w:cs="Cambria Math" w:eastAsia="Cambria Math" w:hAnsi="Cambria Math"/>
            <w:sz w:val="28"/>
            <w:szCs w:val="28"/>
          </w:rPr>
          <m:t>≤</m:t>
        </m:r>
        <m:sSub>
          <m:sSubPr>
            <m:ctrlPr>
              <w:rPr>
                <w:rFonts w:ascii="Cambria Math" w:cs="Cambria Math" w:eastAsia="Cambria Math" w:hAnsi="Cambria Math"/>
                <w:b w:val="1"/>
                <w:sz w:val="28"/>
                <w:szCs w:val="28"/>
              </w:rPr>
            </m:ctrlPr>
          </m:sSubPr>
          <m:e>
            <m:r>
              <w:rPr>
                <w:rFonts w:ascii="Cambria Math" w:cs="Cambria Math" w:eastAsia="Cambria Math" w:hAnsi="Cambria Math"/>
                <w:b w:val="1"/>
                <w:sz w:val="28"/>
                <w:szCs w:val="28"/>
              </w:rPr>
              <m:t xml:space="preserve">d</m:t>
            </m:r>
          </m:e>
          <m:sub>
            <m:r>
              <w:rPr>
                <w:rFonts w:ascii="Cambria Math" w:cs="Cambria Math" w:eastAsia="Cambria Math" w:hAnsi="Cambria Math"/>
                <w:b w:val="1"/>
                <w:sz w:val="28"/>
                <w:szCs w:val="28"/>
              </w:rPr>
              <m:t xml:space="preserve">p</m:t>
            </m:r>
          </m:sub>
        </m:sSub>
        <m:r>
          <w:rPr>
            <w:rFonts w:ascii="Cambria Math" w:cs="Cambria Math" w:eastAsia="Cambria Math" w:hAnsi="Cambria Math"/>
            <w:b w:val="1"/>
            <w:sz w:val="28"/>
            <w:szCs w:val="28"/>
          </w:rPr>
          <m:t xml:space="preserve">-</m:t>
        </m:r>
        <m:sSub>
          <m:sSubPr>
            <m:ctrlPr>
              <w:rPr>
                <w:rFonts w:ascii="Cambria Math" w:cs="Cambria Math" w:eastAsia="Cambria Math" w:hAnsi="Cambria Math"/>
                <w:b w:val="1"/>
                <w:sz w:val="28"/>
                <w:szCs w:val="28"/>
              </w:rPr>
            </m:ctrlPr>
          </m:sSubPr>
          <m:e>
            <m:r>
              <w:rPr>
                <w:rFonts w:ascii="Cambria Math" w:cs="Cambria Math" w:eastAsia="Cambria Math" w:hAnsi="Cambria Math"/>
                <w:b w:val="1"/>
                <w:sz w:val="28"/>
                <w:szCs w:val="28"/>
              </w:rPr>
              <m:t xml:space="preserve">d</m:t>
            </m:r>
          </m:e>
          <m:sub>
            <m:r>
              <w:rPr>
                <w:rFonts w:ascii="Cambria Math" w:cs="Cambria Math" w:eastAsia="Cambria Math" w:hAnsi="Cambria Math"/>
                <w:b w:val="1"/>
                <w:sz w:val="28"/>
                <w:szCs w:val="28"/>
              </w:rPr>
              <m:t xml:space="preserve">q</m:t>
            </m:r>
          </m:sub>
        </m:sSub>
        <m:r>
          <w:rPr>
            <w:rFonts w:ascii="Cambria Math" w:cs="Cambria Math" w:eastAsia="Cambria Math" w:hAnsi="Cambria Math"/>
            <w:b w:val="1"/>
            <w:sz w:val="28"/>
            <w:szCs w:val="28"/>
          </w:rPr>
          <m:t xml:space="preserve">-(</m:t>
        </m:r>
        <m:sSub>
          <m:sSubPr>
            <m:ctrlPr>
              <w:rPr>
                <w:rFonts w:ascii="Cambria Math" w:cs="Cambria Math" w:eastAsia="Cambria Math" w:hAnsi="Cambria Math"/>
                <w:b w:val="1"/>
                <w:sz w:val="28"/>
                <w:szCs w:val="28"/>
              </w:rPr>
            </m:ctrlPr>
          </m:sSubPr>
          <m:e>
            <m:r>
              <w:rPr>
                <w:rFonts w:ascii="Cambria Math" w:cs="Cambria Math" w:eastAsia="Cambria Math" w:hAnsi="Cambria Math"/>
                <w:b w:val="1"/>
                <w:sz w:val="28"/>
                <w:szCs w:val="28"/>
              </w:rPr>
              <m:t xml:space="preserve">n</m:t>
            </m:r>
          </m:e>
          <m:sub>
            <m:r>
              <w:rPr>
                <w:rFonts w:ascii="Cambria Math" w:cs="Cambria Math" w:eastAsia="Cambria Math" w:hAnsi="Cambria Math"/>
                <w:b w:val="1"/>
                <w:sz w:val="28"/>
                <w:szCs w:val="28"/>
              </w:rPr>
              <m:t xml:space="preserve">p</m:t>
            </m:r>
          </m:sub>
        </m:sSub>
        <m:r>
          <w:rPr>
            <w:rFonts w:ascii="Cambria Math" w:cs="Cambria Math" w:eastAsia="Cambria Math" w:hAnsi="Cambria Math"/>
            <w:b w:val="1"/>
            <w:sz w:val="28"/>
            <w:szCs w:val="28"/>
          </w:rPr>
          <m:t xml:space="preserve">-</m:t>
        </m:r>
        <m:sSub>
          <m:sSubPr>
            <m:ctrlPr>
              <w:rPr>
                <w:rFonts w:ascii="Cambria Math" w:cs="Cambria Math" w:eastAsia="Cambria Math" w:hAnsi="Cambria Math"/>
                <w:b w:val="1"/>
                <w:sz w:val="28"/>
                <w:szCs w:val="28"/>
              </w:rPr>
            </m:ctrlPr>
          </m:sSubPr>
          <m:e>
            <m:r>
              <w:rPr>
                <w:rFonts w:ascii="Cambria Math" w:cs="Cambria Math" w:eastAsia="Cambria Math" w:hAnsi="Cambria Math"/>
                <w:b w:val="1"/>
                <w:sz w:val="28"/>
                <w:szCs w:val="28"/>
              </w:rPr>
              <m:t xml:space="preserve">n</m:t>
            </m:r>
          </m:e>
          <m:sub>
            <m:r>
              <w:rPr>
                <w:rFonts w:ascii="Cambria Math" w:cs="Cambria Math" w:eastAsia="Cambria Math" w:hAnsi="Cambria Math"/>
                <w:b w:val="1"/>
                <w:sz w:val="28"/>
                <w:szCs w:val="28"/>
              </w:rPr>
              <m:t xml:space="preserve">q</m:t>
            </m:r>
          </m:sub>
        </m:sSub>
        <m:r>
          <w:rPr>
            <w:rFonts w:ascii="Cambria Math" w:cs="Cambria Math" w:eastAsia="Cambria Math" w:hAnsi="Cambria Math"/>
            <w:b w:val="1"/>
            <w:sz w:val="28"/>
            <w:szCs w:val="28"/>
          </w:rPr>
          <m:t xml:space="preserve">)</m:t>
        </m:r>
      </m:oMath>
      <m:oMath>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d</m:t>
            </m:r>
          </m:e>
          <m:sub>
            <m:r>
              <w:rPr>
                <w:rFonts w:ascii="Cambria Math" w:cs="Cambria Math" w:eastAsia="Cambria Math" w:hAnsi="Cambria Math"/>
                <w:sz w:val="28"/>
                <w:szCs w:val="28"/>
              </w:rPr>
              <m:t xml:space="preserve">max</m:t>
            </m:r>
          </m:sub>
        </m:sSub>
      </m:oMath>
      <w:r w:rsidDel="00000000" w:rsidR="00000000" w:rsidRPr="00000000">
        <w:rPr>
          <w:rFonts w:ascii="Cambria Math" w:cs="Cambria Math" w:eastAsia="Cambria Math" w:hAnsi="Cambria Math"/>
          <w:sz w:val="28"/>
          <w:szCs w:val="28"/>
          <w:rtl w:val="0"/>
        </w:rPr>
        <w:t xml:space="preserve">&lt;0</w:t>
      </w:r>
      <w:r w:rsidDel="00000000" w:rsidR="00000000" w:rsidRPr="00000000">
        <w:rPr>
          <w:rtl w:val="0"/>
        </w:rPr>
        <w:t xml:space="preserve">, като минимализира прекъсването.</w:t>
      </w:r>
    </w:p>
    <w:p w:rsidR="00000000" w:rsidDel="00000000" w:rsidP="00000000" w:rsidRDefault="00000000" w:rsidRPr="00000000" w14:paraId="00000107">
      <w:pPr>
        <w:spacing w:after="0" w:lineRule="auto"/>
        <w:ind w:left="360" w:firstLine="0"/>
        <w:jc w:val="both"/>
        <w:rPr/>
      </w:pPr>
      <w:r w:rsidDel="00000000" w:rsidR="00000000" w:rsidRPr="00000000">
        <w:rPr>
          <w:rtl w:val="0"/>
        </w:rPr>
        <w:t xml:space="preserve">Фиг. 2.4 показва пример за фазово разгъване в едно измерение. На фиг 2.4(a) фазовата разлика между пикселите </w:t>
      </w:r>
      <w:r w:rsidDel="00000000" w:rsidR="00000000" w:rsidRPr="00000000">
        <w:rPr>
          <w:b w:val="1"/>
          <w:rtl w:val="0"/>
        </w:rPr>
        <w:t xml:space="preserve">p</w:t>
      </w:r>
      <w:r w:rsidDel="00000000" w:rsidR="00000000" w:rsidRPr="00000000">
        <w:rPr>
          <w:rtl w:val="0"/>
        </w:rPr>
        <w:t xml:space="preserve"> и </w:t>
      </w:r>
      <w:r w:rsidDel="00000000" w:rsidR="00000000" w:rsidRPr="00000000">
        <w:rPr>
          <w:b w:val="1"/>
          <w:rtl w:val="0"/>
        </w:rPr>
        <w:t xml:space="preserve">q</w:t>
      </w:r>
      <w:r w:rsidDel="00000000" w:rsidR="00000000" w:rsidRPr="00000000">
        <w:rPr>
          <w:rtl w:val="0"/>
        </w:rPr>
        <w:t xml:space="preserve"> са по-големи от 0.5(или </w:t>
      </w:r>
      <m:oMath>
        <m:r>
          <m:t>π</m:t>
        </m:r>
      </m:oMath>
      <w:r w:rsidDel="00000000" w:rsidR="00000000" w:rsidRPr="00000000">
        <w:rPr>
          <w:rtl w:val="0"/>
        </w:rPr>
        <w:t xml:space="preserve">). Отместването, което минимизира разликата между съседните пиксели, е 1 (или </w:t>
      </w:r>
      <m:oMath>
        <m:sSub>
          <m:sSubPr>
            <m:ctrlPr>
              <w:rPr>
                <w:rFonts w:ascii="Cambria Math" w:cs="Cambria Math" w:eastAsia="Cambria Math" w:hAnsi="Cambria Math"/>
                <w:b w:val="1"/>
                <w:sz w:val="28"/>
                <w:szCs w:val="28"/>
              </w:rPr>
            </m:ctrlPr>
          </m:sSubPr>
          <m:e>
            <m:r>
              <w:rPr>
                <w:rFonts w:ascii="Cambria Math" w:cs="Cambria Math" w:eastAsia="Cambria Math" w:hAnsi="Cambria Math"/>
                <w:b w:val="1"/>
                <w:sz w:val="28"/>
                <w:szCs w:val="28"/>
              </w:rPr>
              <m:t xml:space="preserve">n</m:t>
            </m:r>
          </m:e>
          <m:sub>
            <m:r>
              <w:rPr>
                <w:rFonts w:ascii="Cambria Math" w:cs="Cambria Math" w:eastAsia="Cambria Math" w:hAnsi="Cambria Math"/>
                <w:b w:val="1"/>
                <w:sz w:val="28"/>
                <w:szCs w:val="28"/>
              </w:rPr>
              <m:t xml:space="preserve">p</m:t>
            </m:r>
          </m:sub>
        </m:sSub>
        <m:r>
          <w:rPr>
            <w:rFonts w:ascii="Cambria Math" w:cs="Cambria Math" w:eastAsia="Cambria Math" w:hAnsi="Cambria Math"/>
            <w:b w:val="1"/>
            <w:sz w:val="28"/>
            <w:szCs w:val="28"/>
          </w:rPr>
          <m:t xml:space="preserve">-</m:t>
        </m:r>
        <m:sSub>
          <m:sSubPr>
            <m:ctrlPr>
              <w:rPr>
                <w:rFonts w:ascii="Cambria Math" w:cs="Cambria Math" w:eastAsia="Cambria Math" w:hAnsi="Cambria Math"/>
                <w:b w:val="1"/>
                <w:sz w:val="28"/>
                <w:szCs w:val="28"/>
              </w:rPr>
            </m:ctrlPr>
          </m:sSubPr>
          <m:e>
            <m:r>
              <w:rPr>
                <w:rFonts w:ascii="Cambria Math" w:cs="Cambria Math" w:eastAsia="Cambria Math" w:hAnsi="Cambria Math"/>
                <w:b w:val="1"/>
                <w:sz w:val="28"/>
                <w:szCs w:val="28"/>
              </w:rPr>
              <m:t xml:space="preserve">n</m:t>
            </m:r>
          </m:e>
          <m:sub>
            <m:r>
              <w:rPr>
                <w:rFonts w:ascii="Cambria Math" w:cs="Cambria Math" w:eastAsia="Cambria Math" w:hAnsi="Cambria Math"/>
                <w:b w:val="1"/>
                <w:sz w:val="28"/>
                <w:szCs w:val="28"/>
              </w:rPr>
              <m:t xml:space="preserve">q</m:t>
            </m:r>
          </m:sub>
        </m:sSub>
      </m:oMath>
      <w:r w:rsidDel="00000000" w:rsidR="00000000" w:rsidRPr="00000000">
        <w:rPr>
          <w:rFonts w:ascii="Cambria Math" w:cs="Cambria Math" w:eastAsia="Cambria Math" w:hAnsi="Cambria Math"/>
          <w:sz w:val="28"/>
          <w:szCs w:val="28"/>
          <w:rtl w:val="0"/>
        </w:rPr>
        <w:t xml:space="preserve">=1</w:t>
      </w:r>
      <w:r w:rsidDel="00000000" w:rsidR="00000000" w:rsidRPr="00000000">
        <w:rPr>
          <w:rtl w:val="0"/>
        </w:rPr>
        <w:t xml:space="preserve">) за </w:t>
      </w:r>
      <w:r w:rsidDel="00000000" w:rsidR="00000000" w:rsidRPr="00000000">
        <w:rPr>
          <w:b w:val="1"/>
          <w:rtl w:val="0"/>
        </w:rPr>
        <w:t xml:space="preserve">p</w:t>
      </w:r>
      <w:r w:rsidDel="00000000" w:rsidR="00000000" w:rsidRPr="00000000">
        <w:rPr>
          <w:rtl w:val="0"/>
        </w:rPr>
        <w:t xml:space="preserve"> и </w:t>
      </w:r>
      <w:r w:rsidDel="00000000" w:rsidR="00000000" w:rsidRPr="00000000">
        <w:rPr>
          <w:b w:val="1"/>
          <w:rtl w:val="0"/>
        </w:rPr>
        <w:t xml:space="preserve">q</w:t>
      </w:r>
      <w:r w:rsidDel="00000000" w:rsidR="00000000" w:rsidRPr="00000000">
        <w:rPr>
          <w:rtl w:val="0"/>
        </w:rPr>
        <w:t xml:space="preserve">, и 0 за всяка друга двойка съседни пиксели. При предположение, че </w:t>
      </w:r>
      <m:oMath>
        <m:sSub>
          <m:sSubPr>
            <m:ctrlPr>
              <w:rPr>
                <w:rFonts w:ascii="Cambria Math" w:cs="Cambria Math" w:eastAsia="Cambria Math" w:hAnsi="Cambria Math"/>
                <w:b w:val="1"/>
                <w:sz w:val="28"/>
                <w:szCs w:val="28"/>
              </w:rPr>
            </m:ctrlPr>
          </m:sSubPr>
          <m:e>
            <m:r>
              <w:rPr>
                <w:rFonts w:ascii="Cambria Math" w:cs="Cambria Math" w:eastAsia="Cambria Math" w:hAnsi="Cambria Math"/>
                <w:b w:val="1"/>
                <w:sz w:val="28"/>
                <w:szCs w:val="28"/>
              </w:rPr>
              <m:t xml:space="preserve">n</m:t>
            </m:r>
          </m:e>
          <m:sub>
            <m:r>
              <w:rPr>
                <w:rFonts w:ascii="Cambria Math" w:cs="Cambria Math" w:eastAsia="Cambria Math" w:hAnsi="Cambria Math"/>
                <w:b w:val="1"/>
                <w:sz w:val="28"/>
                <w:szCs w:val="28"/>
              </w:rPr>
              <m:t xml:space="preserve">p</m:t>
            </m:r>
          </m:sub>
        </m:sSub>
      </m:oMath>
      <w:r w:rsidDel="00000000" w:rsidR="00000000" w:rsidRPr="00000000">
        <w:rPr>
          <w:rtl w:val="0"/>
        </w:rPr>
        <w:t xml:space="preserve">е 0, може да се интегрира отместване отляво надясно за получаване на разгънатото фазово изображение на фиг. 2.4(b).</w:t>
      </w:r>
    </w:p>
    <w:p w:rsidR="00000000" w:rsidDel="00000000" w:rsidP="00000000" w:rsidRDefault="00000000" w:rsidRPr="00000000" w14:paraId="00000108">
      <w:pPr>
        <w:spacing w:after="0" w:lineRule="auto"/>
        <w:ind w:left="360" w:firstLine="0"/>
        <w:jc w:val="both"/>
        <w:rPr/>
      </w:pPr>
      <w:r w:rsidDel="00000000" w:rsidR="00000000" w:rsidRPr="00000000">
        <w:rPr/>
        <w:drawing>
          <wp:inline distB="114300" distT="114300" distL="114300" distR="114300">
            <wp:extent cx="2714510" cy="735180"/>
            <wp:effectExtent b="0" l="0" r="0" t="0"/>
            <wp:docPr id="17" name="image1.png"/>
            <a:graphic>
              <a:graphicData uri="http://schemas.openxmlformats.org/drawingml/2006/picture">
                <pic:pic>
                  <pic:nvPicPr>
                    <pic:cNvPr id="0" name="image1.png"/>
                    <pic:cNvPicPr preferRelativeResize="0"/>
                  </pic:nvPicPr>
                  <pic:blipFill>
                    <a:blip r:embed="rId64"/>
                    <a:srcRect b="0" l="0" r="0" t="0"/>
                    <a:stretch>
                      <a:fillRect/>
                    </a:stretch>
                  </pic:blipFill>
                  <pic:spPr>
                    <a:xfrm>
                      <a:off x="0" y="0"/>
                      <a:ext cx="2714510" cy="735180"/>
                    </a:xfrm>
                    <a:prstGeom prst="rect"/>
                    <a:ln/>
                  </pic:spPr>
                </pic:pic>
              </a:graphicData>
            </a:graphic>
          </wp:inline>
        </w:drawing>
      </w:r>
      <w:r w:rsidDel="00000000" w:rsidR="00000000" w:rsidRPr="00000000">
        <w:rPr/>
        <w:drawing>
          <wp:inline distB="114300" distT="114300" distL="114300" distR="114300">
            <wp:extent cx="2671214" cy="728513"/>
            <wp:effectExtent b="0" l="0" r="0" t="0"/>
            <wp:docPr id="54" name="image50.png"/>
            <a:graphic>
              <a:graphicData uri="http://schemas.openxmlformats.org/drawingml/2006/picture">
                <pic:pic>
                  <pic:nvPicPr>
                    <pic:cNvPr id="0" name="image50.png"/>
                    <pic:cNvPicPr preferRelativeResize="0"/>
                  </pic:nvPicPr>
                  <pic:blipFill>
                    <a:blip r:embed="rId65"/>
                    <a:srcRect b="0" l="0" r="0" t="0"/>
                    <a:stretch>
                      <a:fillRect/>
                    </a:stretch>
                  </pic:blipFill>
                  <pic:spPr>
                    <a:xfrm>
                      <a:off x="0" y="0"/>
                      <a:ext cx="2671214" cy="728513"/>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spacing w:after="0" w:lineRule="auto"/>
        <w:ind w:left="360" w:firstLine="0"/>
        <w:jc w:val="center"/>
        <w:rPr/>
      </w:pPr>
      <w:r w:rsidDel="00000000" w:rsidR="00000000" w:rsidRPr="00000000">
        <w:rPr>
          <w:rtl w:val="0"/>
        </w:rPr>
        <w:t xml:space="preserve">(a)                                                                              (b)</w:t>
      </w:r>
    </w:p>
    <w:p w:rsidR="00000000" w:rsidDel="00000000" w:rsidP="00000000" w:rsidRDefault="00000000" w:rsidRPr="00000000" w14:paraId="0000010A">
      <w:pPr>
        <w:spacing w:after="200" w:line="240" w:lineRule="auto"/>
        <w:ind w:left="360" w:firstLine="0"/>
        <w:jc w:val="both"/>
        <w:rPr/>
      </w:pPr>
      <w:r w:rsidDel="00000000" w:rsidR="00000000" w:rsidRPr="00000000">
        <w:rPr>
          <w:i w:val="1"/>
          <w:color w:val="44546a"/>
          <w:sz w:val="18"/>
          <w:szCs w:val="18"/>
          <w:rtl w:val="0"/>
        </w:rPr>
        <w:t xml:space="preserve">Фиг. 2.4 Пример за фазово разгъване в едно измерение. (a) Измерено фазово изображение. (b) Разгънато фазово изображение, където фазовата разлика между p и q е вече по-малка от 0.5. В (a) и (b) всички стойности на фазата са разделени на </w:t>
      </w:r>
      <m:oMath>
        <m:r>
          <w:rPr>
            <w:sz w:val="28"/>
            <w:szCs w:val="28"/>
          </w:rPr>
          <m:t xml:space="preserve">2</m:t>
        </m:r>
        <m:r>
          <w:rPr>
            <w:sz w:val="28"/>
            <w:szCs w:val="28"/>
          </w:rPr>
          <m:t>π</m:t>
        </m:r>
      </m:oMath>
      <w:r w:rsidDel="00000000" w:rsidR="00000000" w:rsidRPr="00000000">
        <w:rPr>
          <w:i w:val="1"/>
          <w:color w:val="44546a"/>
          <w:sz w:val="18"/>
          <w:szCs w:val="18"/>
          <w:rtl w:val="0"/>
        </w:rPr>
        <w:t xml:space="preserve">. Например, показаната стойност 0.1 отговаря на 0.2*</w:t>
      </w:r>
      <m:oMath>
        <m:r>
          <m:t>π</m:t>
        </m:r>
      </m:oMath>
      <w:r w:rsidDel="00000000" w:rsidR="00000000" w:rsidRPr="00000000">
        <w:rPr>
          <w:i w:val="1"/>
          <w:color w:val="44546a"/>
          <w:sz w:val="18"/>
          <w:szCs w:val="18"/>
          <w:rtl w:val="0"/>
        </w:rPr>
        <w:t xml:space="preserve">.</w:t>
      </w:r>
      <w:r w:rsidDel="00000000" w:rsidR="00000000" w:rsidRPr="00000000">
        <w:rPr>
          <w:rtl w:val="0"/>
        </w:rPr>
      </w:r>
    </w:p>
    <w:p w:rsidR="00000000" w:rsidDel="00000000" w:rsidP="00000000" w:rsidRDefault="00000000" w:rsidRPr="00000000" w14:paraId="0000010B">
      <w:pPr>
        <w:spacing w:after="0" w:lineRule="auto"/>
        <w:ind w:left="360" w:firstLine="0"/>
        <w:jc w:val="center"/>
        <w:rPr/>
      </w:pPr>
      <w:r w:rsidDel="00000000" w:rsidR="00000000" w:rsidRPr="00000000">
        <w:rPr/>
        <w:drawing>
          <wp:inline distB="114300" distT="114300" distL="114300" distR="114300">
            <wp:extent cx="1702503" cy="1702503"/>
            <wp:effectExtent b="0" l="0" r="0" t="0"/>
            <wp:docPr id="62" name="image57.png"/>
            <a:graphic>
              <a:graphicData uri="http://schemas.openxmlformats.org/drawingml/2006/picture">
                <pic:pic>
                  <pic:nvPicPr>
                    <pic:cNvPr id="0" name="image57.png"/>
                    <pic:cNvPicPr preferRelativeResize="0"/>
                  </pic:nvPicPr>
                  <pic:blipFill>
                    <a:blip r:embed="rId66"/>
                    <a:srcRect b="0" l="0" r="0" t="0"/>
                    <a:stretch>
                      <a:fillRect/>
                    </a:stretch>
                  </pic:blipFill>
                  <pic:spPr>
                    <a:xfrm>
                      <a:off x="0" y="0"/>
                      <a:ext cx="1702503" cy="1702503"/>
                    </a:xfrm>
                    <a:prstGeom prst="rect"/>
                    <a:ln/>
                  </pic:spPr>
                </pic:pic>
              </a:graphicData>
            </a:graphic>
          </wp:inline>
        </w:drawing>
      </w:r>
      <w:r w:rsidDel="00000000" w:rsidR="00000000" w:rsidRPr="00000000">
        <w:rPr/>
        <w:drawing>
          <wp:inline distB="114300" distT="114300" distL="114300" distR="114300">
            <wp:extent cx="1693844" cy="1693844"/>
            <wp:effectExtent b="0" l="0" r="0" t="0"/>
            <wp:docPr id="67" name="image62.png"/>
            <a:graphic>
              <a:graphicData uri="http://schemas.openxmlformats.org/drawingml/2006/picture">
                <pic:pic>
                  <pic:nvPicPr>
                    <pic:cNvPr id="0" name="image62.png"/>
                    <pic:cNvPicPr preferRelativeResize="0"/>
                  </pic:nvPicPr>
                  <pic:blipFill>
                    <a:blip r:embed="rId67"/>
                    <a:srcRect b="0" l="0" r="0" t="0"/>
                    <a:stretch>
                      <a:fillRect/>
                    </a:stretch>
                  </pic:blipFill>
                  <pic:spPr>
                    <a:xfrm>
                      <a:off x="0" y="0"/>
                      <a:ext cx="1693844" cy="1693844"/>
                    </a:xfrm>
                    <a:prstGeom prst="rect"/>
                    <a:ln/>
                  </pic:spPr>
                </pic:pic>
              </a:graphicData>
            </a:graphic>
          </wp:inline>
        </w:drawing>
      </w:r>
      <w:r w:rsidDel="00000000" w:rsidR="00000000" w:rsidRPr="00000000">
        <w:rPr>
          <w:rtl w:val="0"/>
        </w:rPr>
      </w:r>
    </w:p>
    <w:p w:rsidR="00000000" w:rsidDel="00000000" w:rsidP="00000000" w:rsidRDefault="00000000" w:rsidRPr="00000000" w14:paraId="0000010C">
      <w:pPr>
        <w:spacing w:after="0" w:lineRule="auto"/>
        <w:ind w:left="360" w:firstLine="0"/>
        <w:jc w:val="center"/>
        <w:rPr/>
      </w:pPr>
      <w:r w:rsidDel="00000000" w:rsidR="00000000" w:rsidRPr="00000000">
        <w:rPr>
          <w:rtl w:val="0"/>
        </w:rPr>
        <w:t xml:space="preserve">(a)                                                      (b)</w:t>
      </w:r>
    </w:p>
    <w:p w:rsidR="00000000" w:rsidDel="00000000" w:rsidP="00000000" w:rsidRDefault="00000000" w:rsidRPr="00000000" w14:paraId="0000010D">
      <w:pPr>
        <w:spacing w:after="0" w:lineRule="auto"/>
        <w:ind w:left="360" w:firstLine="0"/>
        <w:jc w:val="center"/>
        <w:rPr/>
      </w:pPr>
      <w:r w:rsidDel="00000000" w:rsidR="00000000" w:rsidRPr="00000000">
        <w:rPr/>
        <w:drawing>
          <wp:inline distB="114300" distT="114300" distL="114300" distR="114300">
            <wp:extent cx="1684078" cy="1678445"/>
            <wp:effectExtent b="0" l="0" r="0" t="0"/>
            <wp:docPr id="76" name="image72.png"/>
            <a:graphic>
              <a:graphicData uri="http://schemas.openxmlformats.org/drawingml/2006/picture">
                <pic:pic>
                  <pic:nvPicPr>
                    <pic:cNvPr id="0" name="image72.png"/>
                    <pic:cNvPicPr preferRelativeResize="0"/>
                  </pic:nvPicPr>
                  <pic:blipFill>
                    <a:blip r:embed="rId68"/>
                    <a:srcRect b="0" l="0" r="0" t="0"/>
                    <a:stretch>
                      <a:fillRect/>
                    </a:stretch>
                  </pic:blipFill>
                  <pic:spPr>
                    <a:xfrm>
                      <a:off x="0" y="0"/>
                      <a:ext cx="1684078" cy="1678445"/>
                    </a:xfrm>
                    <a:prstGeom prst="rect"/>
                    <a:ln/>
                  </pic:spPr>
                </pic:pic>
              </a:graphicData>
            </a:graphic>
          </wp:inline>
        </w:drawing>
      </w:r>
      <w:r w:rsidDel="00000000" w:rsidR="00000000" w:rsidRPr="00000000">
        <w:rPr/>
        <w:drawing>
          <wp:inline distB="114300" distT="114300" distL="114300" distR="114300">
            <wp:extent cx="1662618" cy="1662618"/>
            <wp:effectExtent b="0" l="0" r="0" t="0"/>
            <wp:docPr id="40" name="image36.png"/>
            <a:graphic>
              <a:graphicData uri="http://schemas.openxmlformats.org/drawingml/2006/picture">
                <pic:pic>
                  <pic:nvPicPr>
                    <pic:cNvPr id="0" name="image36.png"/>
                    <pic:cNvPicPr preferRelativeResize="0"/>
                  </pic:nvPicPr>
                  <pic:blipFill>
                    <a:blip r:embed="rId69"/>
                    <a:srcRect b="0" l="0" r="0" t="0"/>
                    <a:stretch>
                      <a:fillRect/>
                    </a:stretch>
                  </pic:blipFill>
                  <pic:spPr>
                    <a:xfrm>
                      <a:off x="0" y="0"/>
                      <a:ext cx="1662618" cy="1662618"/>
                    </a:xfrm>
                    <a:prstGeom prst="rect"/>
                    <a:ln/>
                  </pic:spPr>
                </pic:pic>
              </a:graphicData>
            </a:graphic>
          </wp:inline>
        </w:drawing>
      </w:r>
      <w:r w:rsidDel="00000000" w:rsidR="00000000" w:rsidRPr="00000000">
        <w:rPr>
          <w:rtl w:val="0"/>
        </w:rPr>
      </w:r>
    </w:p>
    <w:p w:rsidR="00000000" w:rsidDel="00000000" w:rsidP="00000000" w:rsidRDefault="00000000" w:rsidRPr="00000000" w14:paraId="0000010E">
      <w:pPr>
        <w:spacing w:after="0" w:lineRule="auto"/>
        <w:ind w:left="360" w:firstLine="0"/>
        <w:jc w:val="center"/>
        <w:rPr/>
      </w:pPr>
      <w:r w:rsidDel="00000000" w:rsidR="00000000" w:rsidRPr="00000000">
        <w:rPr>
          <w:rtl w:val="0"/>
        </w:rPr>
        <w:t xml:space="preserve">(c)                                                      (d)</w:t>
      </w:r>
    </w:p>
    <w:p w:rsidR="00000000" w:rsidDel="00000000" w:rsidP="00000000" w:rsidRDefault="00000000" w:rsidRPr="00000000" w14:paraId="0000010F">
      <w:pPr>
        <w:spacing w:after="200" w:line="240" w:lineRule="auto"/>
        <w:ind w:left="360" w:firstLine="0"/>
        <w:jc w:val="both"/>
        <w:rPr/>
      </w:pPr>
      <w:r w:rsidDel="00000000" w:rsidR="00000000" w:rsidRPr="00000000">
        <w:rPr>
          <w:i w:val="1"/>
          <w:color w:val="44546a"/>
          <w:sz w:val="18"/>
          <w:szCs w:val="18"/>
          <w:rtl w:val="0"/>
        </w:rPr>
        <w:t xml:space="preserve">Фиг. 2.5 Пример за двуизмерно фазово разгъване. (a) Измерено фазово изображение. (b-d) Последнователни фазово разгънати изображения, където разликата във фазата през линиите с червени точки са били минимизирани. От (a) до (d), всички стойности на фазата са разделени на </w:t>
      </w:r>
      <m:oMath>
        <m:r>
          <w:rPr>
            <w:sz w:val="28"/>
            <w:szCs w:val="28"/>
          </w:rPr>
          <m:t xml:space="preserve">2</m:t>
        </m:r>
        <m:r>
          <w:rPr>
            <w:sz w:val="28"/>
            <w:szCs w:val="28"/>
          </w:rPr>
          <m:t>π</m:t>
        </m:r>
      </m:oMath>
      <w:r w:rsidDel="00000000" w:rsidR="00000000" w:rsidRPr="00000000">
        <w:rPr>
          <w:i w:val="1"/>
          <w:color w:val="44546a"/>
          <w:sz w:val="18"/>
          <w:szCs w:val="18"/>
          <w:rtl w:val="0"/>
        </w:rPr>
        <w:t xml:space="preserve">. Например, показаната стойност 0.1 отговаря на 0.2*</w:t>
      </w:r>
      <m:oMath>
        <m:r>
          <m:t>π</m:t>
        </m:r>
      </m:oMath>
      <w:r w:rsidDel="00000000" w:rsidR="00000000" w:rsidRPr="00000000">
        <w:rPr>
          <w:i w:val="1"/>
          <w:color w:val="44546a"/>
          <w:sz w:val="18"/>
          <w:szCs w:val="18"/>
          <w:rtl w:val="0"/>
        </w:rPr>
        <w:t xml:space="preserve">.</w:t>
      </w:r>
      <w:r w:rsidDel="00000000" w:rsidR="00000000" w:rsidRPr="00000000">
        <w:rPr>
          <w:rtl w:val="0"/>
        </w:rPr>
      </w:r>
    </w:p>
    <w:p w:rsidR="00000000" w:rsidDel="00000000" w:rsidP="00000000" w:rsidRDefault="00000000" w:rsidRPr="00000000" w14:paraId="00000110">
      <w:pPr>
        <w:spacing w:after="0" w:lineRule="auto"/>
        <w:ind w:left="360" w:firstLine="0"/>
        <w:jc w:val="both"/>
        <w:rPr/>
      </w:pPr>
      <w:r w:rsidDel="00000000" w:rsidR="00000000" w:rsidRPr="00000000">
        <w:rPr>
          <w:rtl w:val="0"/>
        </w:rPr>
        <w:t xml:space="preserve">Фиг. 2.5 показва пример за двуизмерно фазово разгъване. От фиг. 2.5(a) до (d), стойностите на фазата са разгънати по начин, по който да се минимизира разликата през през червените точкови линии. В този двуизмерен случай, фазовата разлика по-голяма от 0.5 никога не изчезват и червените точкови линии са около центъра безкрайно. Това е заради локалната фазова грешка, която причинява нарушение на </w:t>
      </w:r>
      <w:r w:rsidDel="00000000" w:rsidR="00000000" w:rsidRPr="00000000">
        <w:rPr>
          <w:b w:val="1"/>
          <w:i w:val="1"/>
          <w:rtl w:val="0"/>
        </w:rPr>
        <w:t xml:space="preserve">zero-curl</w:t>
      </w:r>
      <w:r w:rsidDel="00000000" w:rsidR="00000000" w:rsidRPr="00000000">
        <w:rPr>
          <w:rtl w:val="0"/>
        </w:rPr>
        <w:t xml:space="preserve"> ограничение.</w:t>
      </w:r>
    </w:p>
    <w:p w:rsidR="00000000" w:rsidDel="00000000" w:rsidP="00000000" w:rsidRDefault="00000000" w:rsidRPr="00000000" w14:paraId="00000111">
      <w:pPr>
        <w:spacing w:after="0" w:lineRule="auto"/>
        <w:ind w:left="360" w:firstLine="0"/>
        <w:jc w:val="both"/>
        <w:rPr/>
      </w:pPr>
      <w:r w:rsidDel="00000000" w:rsidR="00000000" w:rsidRPr="00000000">
        <w:rPr/>
        <w:drawing>
          <wp:inline distB="114300" distT="114300" distL="114300" distR="114300">
            <wp:extent cx="2344941" cy="1748047"/>
            <wp:effectExtent b="0" l="0" r="0" t="0"/>
            <wp:docPr id="46" name="image35.png"/>
            <a:graphic>
              <a:graphicData uri="http://schemas.openxmlformats.org/drawingml/2006/picture">
                <pic:pic>
                  <pic:nvPicPr>
                    <pic:cNvPr id="0" name="image35.png"/>
                    <pic:cNvPicPr preferRelativeResize="0"/>
                  </pic:nvPicPr>
                  <pic:blipFill>
                    <a:blip r:embed="rId70"/>
                    <a:srcRect b="0" l="0" r="0" t="0"/>
                    <a:stretch>
                      <a:fillRect/>
                    </a:stretch>
                  </pic:blipFill>
                  <pic:spPr>
                    <a:xfrm>
                      <a:off x="0" y="0"/>
                      <a:ext cx="2344941" cy="1748047"/>
                    </a:xfrm>
                    <a:prstGeom prst="rect"/>
                    <a:ln/>
                  </pic:spPr>
                </pic:pic>
              </a:graphicData>
            </a:graphic>
          </wp:inline>
        </w:drawing>
      </w:r>
      <w:r w:rsidDel="00000000" w:rsidR="00000000" w:rsidRPr="00000000">
        <w:rPr/>
        <w:drawing>
          <wp:inline distB="114300" distT="114300" distL="114300" distR="114300">
            <wp:extent cx="2876867" cy="1753242"/>
            <wp:effectExtent b="0" l="0" r="0" t="0"/>
            <wp:docPr id="58" name="image59.png"/>
            <a:graphic>
              <a:graphicData uri="http://schemas.openxmlformats.org/drawingml/2006/picture">
                <pic:pic>
                  <pic:nvPicPr>
                    <pic:cNvPr id="0" name="image59.png"/>
                    <pic:cNvPicPr preferRelativeResize="0"/>
                  </pic:nvPicPr>
                  <pic:blipFill>
                    <a:blip r:embed="rId71"/>
                    <a:srcRect b="0" l="0" r="0" t="0"/>
                    <a:stretch>
                      <a:fillRect/>
                    </a:stretch>
                  </pic:blipFill>
                  <pic:spPr>
                    <a:xfrm>
                      <a:off x="0" y="0"/>
                      <a:ext cx="2876867" cy="1753242"/>
                    </a:xfrm>
                    <a:prstGeom prst="rect"/>
                    <a:ln/>
                  </pic:spPr>
                </pic:pic>
              </a:graphicData>
            </a:graphic>
          </wp:inline>
        </w:drawing>
      </w:r>
      <w:r w:rsidDel="00000000" w:rsidR="00000000" w:rsidRPr="00000000">
        <w:rPr>
          <w:rtl w:val="0"/>
        </w:rPr>
      </w:r>
    </w:p>
    <w:p w:rsidR="00000000" w:rsidDel="00000000" w:rsidP="00000000" w:rsidRDefault="00000000" w:rsidRPr="00000000" w14:paraId="00000112">
      <w:pPr>
        <w:spacing w:after="0" w:lineRule="auto"/>
        <w:ind w:left="360" w:firstLine="0"/>
        <w:jc w:val="center"/>
        <w:rPr/>
      </w:pPr>
      <w:r w:rsidDel="00000000" w:rsidR="00000000" w:rsidRPr="00000000">
        <w:rPr>
          <w:rtl w:val="0"/>
        </w:rPr>
        <w:t xml:space="preserve">(a)                                                                     (b)</w:t>
      </w:r>
    </w:p>
    <w:p w:rsidR="00000000" w:rsidDel="00000000" w:rsidP="00000000" w:rsidRDefault="00000000" w:rsidRPr="00000000" w14:paraId="00000113">
      <w:pPr>
        <w:spacing w:after="0" w:lineRule="auto"/>
        <w:ind w:left="360" w:firstLine="0"/>
        <w:jc w:val="both"/>
        <w:rPr/>
      </w:pPr>
      <w:r w:rsidDel="00000000" w:rsidR="00000000" w:rsidRPr="00000000">
        <w:rPr>
          <w:rtl w:val="0"/>
        </w:rPr>
      </w:r>
    </w:p>
    <w:p w:rsidR="00000000" w:rsidDel="00000000" w:rsidP="00000000" w:rsidRDefault="00000000" w:rsidRPr="00000000" w14:paraId="00000114">
      <w:pPr>
        <w:spacing w:after="200" w:line="240" w:lineRule="auto"/>
        <w:ind w:left="360" w:firstLine="0"/>
        <w:jc w:val="both"/>
        <w:rPr/>
      </w:pPr>
      <w:r w:rsidDel="00000000" w:rsidR="00000000" w:rsidRPr="00000000">
        <w:rPr>
          <w:i w:val="1"/>
          <w:color w:val="44546a"/>
          <w:sz w:val="18"/>
          <w:szCs w:val="18"/>
          <w:rtl w:val="0"/>
        </w:rPr>
        <w:t xml:space="preserve">Фиг. 2.6 Zero-curl константа: a(x,y)+b(x+1,y)=b(x,y)+a(x,y+1). Броят на относителни неразгръщания (x+1,y+1) и (x,y) трябва да бъдат последователно, независимо от неговите интеграционни пътища. Например са показани 2 различни пътя(червен и син). (b) показва пример, в който ограничението на е удовлетворено. Четирите пиксела отговарят на четирите пиксела в средата на изображението от фиг. 2.5(a) </w:t>
      </w:r>
      <w:r w:rsidDel="00000000" w:rsidR="00000000" w:rsidRPr="00000000">
        <w:rPr>
          <w:rtl w:val="0"/>
        </w:rPr>
      </w:r>
    </w:p>
    <w:p w:rsidR="00000000" w:rsidDel="00000000" w:rsidP="00000000" w:rsidRDefault="00000000" w:rsidRPr="00000000" w14:paraId="00000115">
      <w:pPr>
        <w:spacing w:after="0" w:lineRule="auto"/>
        <w:ind w:left="360" w:firstLine="0"/>
        <w:jc w:val="both"/>
        <w:rPr/>
      </w:pPr>
      <w:r w:rsidDel="00000000" w:rsidR="00000000" w:rsidRPr="00000000">
        <w:rPr>
          <w:rtl w:val="0"/>
        </w:rPr>
        <w:t xml:space="preserve">Фиг. 2.6 показва </w:t>
      </w:r>
      <w:r w:rsidDel="00000000" w:rsidR="00000000" w:rsidRPr="00000000">
        <w:rPr>
          <w:b w:val="1"/>
          <w:i w:val="1"/>
          <w:rtl w:val="0"/>
        </w:rPr>
        <w:t xml:space="preserve">zero-curl</w:t>
      </w:r>
      <w:r w:rsidDel="00000000" w:rsidR="00000000" w:rsidRPr="00000000">
        <w:rPr>
          <w:rtl w:val="0"/>
        </w:rPr>
        <w:t xml:space="preserve"> ограничение. Дадените са 4 локации на съседни пиксели (x,y), (x+1,y), (x,y+1) и (x+1,y+1). Нека a(x,y) и b(x,y) да обозначават съответно отместванията n(x+1,y)-n(x,y) и n(x,y+1)-n(x,y), където n(x,y) обозначава броя неразгръщания в (x,y). Тогава отместването n(x+1,y+1)-n(x,y,) може да бъде изчислено по два различни начина: a(x,y)+b(x+1,y) или b(x,y)+a(x,y+1), всеки от които е показан на фиг. 2.6(a). За да бъде последователен резултата от вся фазово разгъване, двете стойности трябва да бъдат еднакви и да удовлетворяват следното равенство:</w:t>
      </w:r>
    </w:p>
    <w:p w:rsidR="00000000" w:rsidDel="00000000" w:rsidP="00000000" w:rsidRDefault="00000000" w:rsidRPr="00000000" w14:paraId="00000116">
      <w:pPr>
        <w:tabs>
          <w:tab w:val="left" w:pos="3432"/>
          <w:tab w:val="right" w:pos="9072"/>
        </w:tabs>
        <w:ind w:left="720" w:firstLine="0"/>
        <w:jc w:val="right"/>
        <w:rPr/>
      </w:pPr>
      <m:oMath>
        <m:r>
          <w:rPr>
            <w:rFonts w:ascii="Cambria Math" w:cs="Cambria Math" w:eastAsia="Cambria Math" w:hAnsi="Cambria Math"/>
            <w:sz w:val="28"/>
            <w:szCs w:val="28"/>
          </w:rPr>
          <m:t xml:space="preserve">a(x,y)+b(x+1,y)=b(x,y)+a(x,y+1)</m:t>
        </m:r>
      </m:oMath>
      <w:r w:rsidDel="00000000" w:rsidR="00000000" w:rsidRPr="00000000">
        <w:rPr>
          <w:rFonts w:ascii="Cambria Math" w:cs="Cambria Math" w:eastAsia="Cambria Math" w:hAnsi="Cambria Math"/>
          <w:sz w:val="28"/>
          <w:szCs w:val="28"/>
          <w:rtl w:val="0"/>
        </w:rPr>
        <w:t xml:space="preserve">                        (2.10)</w:t>
      </w:r>
      <w:r w:rsidDel="00000000" w:rsidR="00000000" w:rsidRPr="00000000">
        <w:rPr>
          <w:rtl w:val="0"/>
        </w:rPr>
      </w:r>
    </w:p>
    <w:p w:rsidR="00000000" w:rsidDel="00000000" w:rsidP="00000000" w:rsidRDefault="00000000" w:rsidRPr="00000000" w14:paraId="00000117">
      <w:pPr>
        <w:spacing w:after="0" w:lineRule="auto"/>
        <w:ind w:left="360" w:firstLine="0"/>
        <w:jc w:val="both"/>
        <w:rPr/>
      </w:pPr>
      <w:r w:rsidDel="00000000" w:rsidR="00000000" w:rsidRPr="00000000">
        <w:rPr>
          <w:rtl w:val="0"/>
        </w:rPr>
        <w:t xml:space="preserve">Поради шум или прекъсвания на сцената, </w:t>
      </w:r>
      <w:r w:rsidDel="00000000" w:rsidR="00000000" w:rsidRPr="00000000">
        <w:rPr>
          <w:b w:val="1"/>
          <w:i w:val="1"/>
          <w:rtl w:val="0"/>
        </w:rPr>
        <w:t xml:space="preserve">zero-curl</w:t>
      </w:r>
      <w:r w:rsidDel="00000000" w:rsidR="00000000" w:rsidRPr="00000000">
        <w:rPr>
          <w:rtl w:val="0"/>
        </w:rPr>
        <w:t xml:space="preserve"> ограничението може да не бъде удовлетворена локална и локалната грешка се разпространява в цялото изображение по време на интеграцията. Съществуват класически методи за разгъване, които се прилагат на изображения от магнитен резонанс и интерферометричен радар със синтетична апаратура(</w:t>
      </w:r>
      <w:r w:rsidDel="00000000" w:rsidR="00000000" w:rsidRPr="00000000">
        <w:rPr>
          <w:b w:val="1"/>
          <w:rtl w:val="0"/>
        </w:rPr>
        <w:t xml:space="preserve">interferometric synthetic aperture radar - SAR</w:t>
      </w:r>
      <w:r w:rsidDel="00000000" w:rsidR="00000000" w:rsidRPr="00000000">
        <w:rPr>
          <w:rtl w:val="0"/>
        </w:rPr>
        <w:t xml:space="preserve">), които разчитат на откриване или поправяне на грешни </w:t>
      </w:r>
      <w:r w:rsidDel="00000000" w:rsidR="00000000" w:rsidRPr="00000000">
        <w:rPr>
          <w:b w:val="1"/>
          <w:i w:val="1"/>
          <w:rtl w:val="0"/>
        </w:rPr>
        <w:t xml:space="preserve">zero-curl</w:t>
      </w:r>
      <w:r w:rsidDel="00000000" w:rsidR="00000000" w:rsidRPr="00000000">
        <w:rPr>
          <w:rtl w:val="0"/>
        </w:rPr>
        <w:t xml:space="preserve"> константи. Реално тези класически метода са прилагани за фазово разгъване за ToF камери.</w:t>
      </w:r>
    </w:p>
    <w:p w:rsidR="00000000" w:rsidDel="00000000" w:rsidP="00000000" w:rsidRDefault="00000000" w:rsidRPr="00000000" w14:paraId="00000118">
      <w:pPr>
        <w:spacing w:after="0" w:lineRule="auto"/>
        <w:ind w:left="360" w:firstLine="0"/>
        <w:jc w:val="both"/>
        <w:rPr/>
      </w:pPr>
      <w:r w:rsidDel="00000000" w:rsidR="00000000" w:rsidRPr="00000000">
        <w:rPr>
          <w:b w:val="1"/>
          <w:rtl w:val="0"/>
        </w:rPr>
        <w:t xml:space="preserve">2.2.1 Детерминистични методи</w:t>
      </w:r>
      <w:r w:rsidDel="00000000" w:rsidR="00000000" w:rsidRPr="00000000">
        <w:rPr>
          <w:rtl w:val="0"/>
        </w:rPr>
      </w:r>
    </w:p>
    <w:p w:rsidR="00000000" w:rsidDel="00000000" w:rsidP="00000000" w:rsidRDefault="00000000" w:rsidRPr="00000000" w14:paraId="00000119">
      <w:pPr>
        <w:spacing w:after="0" w:lineRule="auto"/>
        <w:ind w:left="360" w:firstLine="0"/>
        <w:jc w:val="both"/>
        <w:rPr/>
      </w:pPr>
      <w:r w:rsidDel="00000000" w:rsidR="00000000" w:rsidRPr="00000000">
        <w:rPr>
          <w:rtl w:val="0"/>
        </w:rPr>
        <w:t xml:space="preserve">Goldstein предполага, че отместването е 1 или -1 между съседни пиксели, ако тяхната разлика във фазата е по-голяма от </w:t>
      </w:r>
      <m:oMath>
        <m:r>
          <m:t>π</m:t>
        </m:r>
      </m:oMath>
      <w:r w:rsidDel="00000000" w:rsidR="00000000" w:rsidRPr="00000000">
        <w:rPr>
          <w:rtl w:val="0"/>
        </w:rPr>
        <w:t xml:space="preserve">,и 0, иначе. Те откриват цилки от 4 съседни пиксели, наричани </w:t>
      </w:r>
      <w:r w:rsidDel="00000000" w:rsidR="00000000" w:rsidRPr="00000000">
        <w:rPr>
          <w:b w:val="1"/>
          <w:rtl w:val="0"/>
        </w:rPr>
        <w:t xml:space="preserve">плюс и минус остатъци</w:t>
      </w:r>
      <w:r w:rsidDel="00000000" w:rsidR="00000000" w:rsidRPr="00000000">
        <w:rPr>
          <w:rtl w:val="0"/>
        </w:rPr>
        <w:t xml:space="preserve">(</w:t>
      </w:r>
      <w:r w:rsidDel="00000000" w:rsidR="00000000" w:rsidRPr="00000000">
        <w:rPr>
          <w:b w:val="1"/>
          <w:rtl w:val="0"/>
        </w:rPr>
        <w:t xml:space="preserve">plus and minus residues</w:t>
      </w:r>
      <w:r w:rsidDel="00000000" w:rsidR="00000000" w:rsidRPr="00000000">
        <w:rPr>
          <w:rtl w:val="0"/>
        </w:rPr>
        <w:t xml:space="preserve">), които не отговарят на ограничението за </w:t>
      </w:r>
      <w:r w:rsidDel="00000000" w:rsidR="00000000" w:rsidRPr="00000000">
        <w:rPr>
          <w:b w:val="1"/>
          <w:i w:val="1"/>
          <w:rtl w:val="0"/>
        </w:rPr>
        <w:t xml:space="preserve">zero-curl</w:t>
      </w:r>
      <w:r w:rsidDel="00000000" w:rsidR="00000000" w:rsidRPr="00000000">
        <w:rPr>
          <w:rtl w:val="0"/>
        </w:rPr>
        <w:t xml:space="preserve">.</w:t>
      </w:r>
    </w:p>
    <w:p w:rsidR="00000000" w:rsidDel="00000000" w:rsidP="00000000" w:rsidRDefault="00000000" w:rsidRPr="00000000" w14:paraId="0000011A">
      <w:pPr>
        <w:spacing w:after="0" w:lineRule="auto"/>
        <w:ind w:left="360" w:firstLine="0"/>
        <w:jc w:val="both"/>
        <w:rPr/>
      </w:pPr>
      <w:r w:rsidDel="00000000" w:rsidR="00000000" w:rsidRPr="00000000">
        <w:rPr>
          <w:rtl w:val="0"/>
        </w:rPr>
        <w:t xml:space="preserve">Ако който и да е интеграционен път загражда неравен брой </w:t>
      </w:r>
      <w:r w:rsidDel="00000000" w:rsidR="00000000" w:rsidRPr="00000000">
        <w:rPr>
          <w:b w:val="1"/>
          <w:rtl w:val="0"/>
        </w:rPr>
        <w:t xml:space="preserve">плюс и минус остатъци</w:t>
      </w:r>
      <w:r w:rsidDel="00000000" w:rsidR="00000000" w:rsidRPr="00000000">
        <w:rPr>
          <w:rtl w:val="0"/>
        </w:rPr>
        <w:t xml:space="preserve">, интегрираните фазови стойности страдат от глобални грешки. За разлика от това, ако който и да интеграционен път загражда равен брой плюс и минус остатъци, глобалната грешка се балансира. За предотвратяване на поява на глобални грешки, Goldstein свързва близки плюс и минус остатъци с разрези(</w:t>
      </w:r>
      <w:r w:rsidDel="00000000" w:rsidR="00000000" w:rsidRPr="00000000">
        <w:rPr>
          <w:b w:val="1"/>
          <w:rtl w:val="0"/>
        </w:rPr>
        <w:t xml:space="preserve">cuts</w:t>
      </w:r>
      <w:r w:rsidDel="00000000" w:rsidR="00000000" w:rsidRPr="00000000">
        <w:rPr>
          <w:rtl w:val="0"/>
        </w:rPr>
        <w:t xml:space="preserve">), които пресичат пътищата на интеграция, така че не могат да бъдат </w:t>
      </w:r>
      <w:r w:rsidDel="00000000" w:rsidR="00000000" w:rsidRPr="00000000">
        <w:rPr>
          <w:rtl w:val="0"/>
        </w:rPr>
        <w:t xml:space="preserve">обградени</w:t>
      </w:r>
      <w:r w:rsidDel="00000000" w:rsidR="00000000" w:rsidRPr="00000000">
        <w:rPr>
          <w:rtl w:val="0"/>
        </w:rPr>
        <w:t xml:space="preserve"> нетни отпадъци.</w:t>
      </w:r>
    </w:p>
    <w:p w:rsidR="00000000" w:rsidDel="00000000" w:rsidP="00000000" w:rsidRDefault="00000000" w:rsidRPr="00000000" w14:paraId="0000011B">
      <w:pPr>
        <w:spacing w:after="0" w:lineRule="auto"/>
        <w:ind w:left="360" w:firstLine="0"/>
        <w:jc w:val="both"/>
        <w:rPr/>
      </w:pPr>
      <w:r w:rsidDel="00000000" w:rsidR="00000000" w:rsidRPr="00000000">
        <w:rPr>
          <w:rtl w:val="0"/>
        </w:rPr>
        <w:t xml:space="preserve">След изграждане на разрезите, интеграцията започва от пиксел </w:t>
      </w:r>
      <w:r w:rsidDel="00000000" w:rsidR="00000000" w:rsidRPr="00000000">
        <w:rPr>
          <w:b w:val="1"/>
          <w:rtl w:val="0"/>
        </w:rPr>
        <w:t xml:space="preserve">p</w:t>
      </w:r>
      <w:r w:rsidDel="00000000" w:rsidR="00000000" w:rsidRPr="00000000">
        <w:rPr>
          <w:rtl w:val="0"/>
        </w:rPr>
        <w:t xml:space="preserve"> и всеки съседен пиксел </w:t>
      </w:r>
      <w:r w:rsidDel="00000000" w:rsidR="00000000" w:rsidRPr="00000000">
        <w:rPr>
          <w:b w:val="1"/>
          <w:rtl w:val="0"/>
        </w:rPr>
        <w:t xml:space="preserve">q</w:t>
      </w:r>
      <w:r w:rsidDel="00000000" w:rsidR="00000000" w:rsidRPr="00000000">
        <w:rPr>
          <w:rtl w:val="0"/>
        </w:rPr>
        <w:t xml:space="preserve"> се разгъва относително към </w:t>
      </w:r>
      <w:r w:rsidDel="00000000" w:rsidR="00000000" w:rsidRPr="00000000">
        <w:rPr>
          <w:b w:val="1"/>
          <w:rtl w:val="0"/>
        </w:rPr>
        <w:t xml:space="preserve">p</w:t>
      </w:r>
      <w:r w:rsidDel="00000000" w:rsidR="00000000" w:rsidRPr="00000000">
        <w:rPr>
          <w:rtl w:val="0"/>
        </w:rPr>
        <w:t xml:space="preserve"> по алчен(greedy) и последователен(sequential) начин, ако </w:t>
      </w:r>
      <w:r w:rsidDel="00000000" w:rsidR="00000000" w:rsidRPr="00000000">
        <w:rPr>
          <w:b w:val="1"/>
          <w:rtl w:val="0"/>
        </w:rPr>
        <w:t xml:space="preserve">q</w:t>
      </w:r>
      <w:r w:rsidDel="00000000" w:rsidR="00000000" w:rsidRPr="00000000">
        <w:rPr>
          <w:rtl w:val="0"/>
        </w:rPr>
        <w:t xml:space="preserve"> не е разгънат и ако </w:t>
      </w:r>
      <w:r w:rsidDel="00000000" w:rsidR="00000000" w:rsidRPr="00000000">
        <w:rPr>
          <w:b w:val="1"/>
          <w:rtl w:val="0"/>
        </w:rPr>
        <w:t xml:space="preserve">p</w:t>
      </w:r>
      <w:r w:rsidDel="00000000" w:rsidR="00000000" w:rsidRPr="00000000">
        <w:rPr>
          <w:rtl w:val="0"/>
        </w:rPr>
        <w:t xml:space="preserve"> и </w:t>
      </w:r>
      <w:r w:rsidDel="00000000" w:rsidR="00000000" w:rsidRPr="00000000">
        <w:rPr>
          <w:b w:val="1"/>
          <w:rtl w:val="0"/>
        </w:rPr>
        <w:t xml:space="preserve">q</w:t>
      </w:r>
      <w:r w:rsidDel="00000000" w:rsidR="00000000" w:rsidRPr="00000000">
        <w:rPr>
          <w:rtl w:val="0"/>
        </w:rPr>
        <w:t xml:space="preserve"> са от една и съща страна на разрезите.</w:t>
      </w:r>
    </w:p>
    <w:p w:rsidR="00000000" w:rsidDel="00000000" w:rsidP="00000000" w:rsidRDefault="00000000" w:rsidRPr="00000000" w14:paraId="0000011C">
      <w:pPr>
        <w:spacing w:after="0" w:lineRule="auto"/>
        <w:ind w:left="360" w:firstLine="0"/>
        <w:jc w:val="both"/>
        <w:rPr/>
      </w:pPr>
      <w:r w:rsidDel="00000000" w:rsidR="00000000" w:rsidRPr="00000000">
        <w:rPr>
          <w:b w:val="1"/>
          <w:rtl w:val="0"/>
        </w:rPr>
        <w:t xml:space="preserve">2.2.2 Вероятностни методи</w:t>
      </w:r>
      <w:r w:rsidDel="00000000" w:rsidR="00000000" w:rsidRPr="00000000">
        <w:rPr>
          <w:rtl w:val="0"/>
        </w:rPr>
      </w:r>
    </w:p>
    <w:p w:rsidR="00000000" w:rsidDel="00000000" w:rsidP="00000000" w:rsidRDefault="00000000" w:rsidRPr="00000000" w14:paraId="0000011D">
      <w:pPr>
        <w:spacing w:after="0" w:lineRule="auto"/>
        <w:ind w:left="360" w:firstLine="0"/>
        <w:jc w:val="both"/>
        <w:rPr/>
      </w:pPr>
      <w:r w:rsidDel="00000000" w:rsidR="00000000" w:rsidRPr="00000000">
        <w:rPr>
          <w:rtl w:val="0"/>
        </w:rPr>
        <w:t xml:space="preserve">Frey предлага много хитър метод за разпространение на убеждението(</w:t>
      </w:r>
      <w:r w:rsidDel="00000000" w:rsidR="00000000" w:rsidRPr="00000000">
        <w:rPr>
          <w:b w:val="1"/>
          <w:rtl w:val="0"/>
        </w:rPr>
        <w:t xml:space="preserve">belief propagation method</w:t>
      </w:r>
      <w:r w:rsidDel="00000000" w:rsidR="00000000" w:rsidRPr="00000000">
        <w:rPr>
          <w:rtl w:val="0"/>
        </w:rPr>
        <w:t xml:space="preserve">) за оценка на отместването, което удовлетворява </w:t>
      </w:r>
      <w:r w:rsidDel="00000000" w:rsidR="00000000" w:rsidRPr="00000000">
        <w:rPr>
          <w:b w:val="1"/>
          <w:rtl w:val="0"/>
        </w:rPr>
        <w:t xml:space="preserve">zero-curl</w:t>
      </w:r>
      <w:r w:rsidDel="00000000" w:rsidR="00000000" w:rsidRPr="00000000">
        <w:rPr>
          <w:rtl w:val="0"/>
        </w:rPr>
        <w:t xml:space="preserve"> ограничението. Нека наборът от отмествания и измерени фазови изображения, бъдат обозначени съответно като</w:t>
      </w:r>
    </w:p>
    <w:p w:rsidR="00000000" w:rsidDel="00000000" w:rsidP="00000000" w:rsidRDefault="00000000" w:rsidRPr="00000000" w14:paraId="0000011E">
      <w:pPr>
        <w:tabs>
          <w:tab w:val="left" w:pos="3432"/>
          <w:tab w:val="right" w:pos="9072"/>
        </w:tabs>
        <w:ind w:left="720" w:firstLine="0"/>
        <w:jc w:val="center"/>
        <w:rPr>
          <w:rFonts w:ascii="Cambria Math" w:cs="Cambria Math" w:eastAsia="Cambria Math" w:hAnsi="Cambria Math"/>
          <w:sz w:val="28"/>
          <w:szCs w:val="28"/>
        </w:rPr>
      </w:pPr>
      <m:oMath>
        <m:r>
          <w:rPr>
            <w:rFonts w:ascii="Cambria Math" w:cs="Cambria Math" w:eastAsia="Cambria Math" w:hAnsi="Cambria Math"/>
            <w:sz w:val="28"/>
            <w:szCs w:val="28"/>
          </w:rPr>
          <m:t xml:space="preserve">S={a(x,y),b(x,y):x=1,...,N-1;y=1,...,M-1}</m:t>
        </m:r>
      </m:oMath>
      <w:r w:rsidDel="00000000" w:rsidR="00000000" w:rsidRPr="00000000">
        <w:rPr>
          <w:rFonts w:ascii="Cambria Math" w:cs="Cambria Math" w:eastAsia="Cambria Math" w:hAnsi="Cambria Math"/>
          <w:sz w:val="28"/>
          <w:szCs w:val="28"/>
          <w:rtl w:val="0"/>
        </w:rPr>
        <w:t xml:space="preserve"> </w:t>
      </w:r>
    </w:p>
    <w:p w:rsidR="00000000" w:rsidDel="00000000" w:rsidP="00000000" w:rsidRDefault="00000000" w:rsidRPr="00000000" w14:paraId="0000011F">
      <w:pPr>
        <w:tabs>
          <w:tab w:val="left" w:pos="3432"/>
          <w:tab w:val="right" w:pos="9072"/>
        </w:tabs>
        <w:ind w:left="720" w:firstLine="0"/>
        <w:jc w:val="center"/>
        <w:rPr>
          <w:rFonts w:ascii="Cambria Math" w:cs="Cambria Math" w:eastAsia="Cambria Math" w:hAnsi="Cambria Math"/>
          <w:sz w:val="28"/>
          <w:szCs w:val="28"/>
        </w:rPr>
      </w:pPr>
      <w:r w:rsidDel="00000000" w:rsidR="00000000" w:rsidRPr="00000000">
        <w:rPr>
          <w:rFonts w:ascii="Cambria Math" w:cs="Cambria Math" w:eastAsia="Cambria Math" w:hAnsi="Cambria Math"/>
          <w:sz w:val="28"/>
          <w:szCs w:val="28"/>
          <w:rtl w:val="0"/>
        </w:rPr>
        <w:t xml:space="preserve">и</w:t>
      </w:r>
    </w:p>
    <w:p w:rsidR="00000000" w:rsidDel="00000000" w:rsidP="00000000" w:rsidRDefault="00000000" w:rsidRPr="00000000" w14:paraId="00000120">
      <w:pPr>
        <w:tabs>
          <w:tab w:val="left" w:pos="3432"/>
          <w:tab w:val="right" w:pos="9072"/>
        </w:tabs>
        <w:ind w:left="720" w:firstLine="0"/>
        <w:jc w:val="center"/>
        <w:rPr>
          <w:rFonts w:ascii="Cambria Math" w:cs="Cambria Math" w:eastAsia="Cambria Math" w:hAnsi="Cambria Math"/>
          <w:sz w:val="28"/>
          <w:szCs w:val="28"/>
        </w:rPr>
      </w:pPr>
      <m:oMath>
        <m:r>
          <m:t>Φ</m:t>
        </m:r>
        <m:r>
          <w:rPr>
            <w:sz w:val="28"/>
            <w:szCs w:val="28"/>
          </w:rPr>
          <m:t xml:space="preserve">={</m:t>
        </m:r>
        <m:r>
          <w:rPr>
            <w:sz w:val="28"/>
            <w:szCs w:val="28"/>
          </w:rPr>
          <m:t>ϕ</m:t>
        </m:r>
        <m:r>
          <w:rPr>
            <w:sz w:val="28"/>
            <w:szCs w:val="28"/>
          </w:rPr>
          <m:t xml:space="preserve">(x,y):0</m:t>
        </m:r>
        <m:r>
          <w:rPr>
            <w:sz w:val="28"/>
            <w:szCs w:val="28"/>
          </w:rPr>
          <m:t>≤</m:t>
        </m:r>
        <m:r>
          <w:rPr>
            <w:sz w:val="28"/>
            <w:szCs w:val="28"/>
          </w:rPr>
          <m:t>ϕ</m:t>
        </m:r>
        <m:r>
          <w:rPr>
            <w:sz w:val="28"/>
            <w:szCs w:val="28"/>
          </w:rPr>
          <m:t xml:space="preserve">(x,y)&lt;1,x=1,...,N,y=1,...,M},</m:t>
        </m:r>
      </m:oMath>
      <w:r w:rsidDel="00000000" w:rsidR="00000000" w:rsidRPr="00000000">
        <w:rPr>
          <w:rFonts w:ascii="Cambria Math" w:cs="Cambria Math" w:eastAsia="Cambria Math" w:hAnsi="Cambria Math"/>
          <w:sz w:val="28"/>
          <w:szCs w:val="28"/>
          <w:rtl w:val="0"/>
        </w:rPr>
        <w:t xml:space="preserve"> </w:t>
      </w:r>
    </w:p>
    <w:p w:rsidR="00000000" w:rsidDel="00000000" w:rsidP="00000000" w:rsidRDefault="00000000" w:rsidRPr="00000000" w14:paraId="00000121">
      <w:pPr>
        <w:spacing w:after="0" w:lineRule="auto"/>
        <w:ind w:left="360" w:firstLine="0"/>
        <w:jc w:val="both"/>
        <w:rPr/>
      </w:pPr>
      <w:r w:rsidDel="00000000" w:rsidR="00000000" w:rsidRPr="00000000">
        <w:rPr>
          <w:rtl w:val="0"/>
        </w:rPr>
        <w:t xml:space="preserve">,където фазовите стойности са разделени на </w:t>
      </w:r>
      <m:oMath>
        <m:r>
          <w:rPr>
            <w:sz w:val="28"/>
            <w:szCs w:val="28"/>
          </w:rPr>
          <m:t xml:space="preserve">2</m:t>
        </m:r>
        <m:r>
          <w:rPr>
            <w:sz w:val="28"/>
            <w:szCs w:val="28"/>
          </w:rPr>
          <m:t>π</m:t>
        </m:r>
      </m:oMath>
      <w:r w:rsidDel="00000000" w:rsidR="00000000" w:rsidRPr="00000000">
        <w:rPr>
          <w:rtl w:val="0"/>
        </w:rPr>
        <w:t xml:space="preserve">. След това оценката се преработва като намиране на решение, което максимизира следното съвместно разпределение(</w:t>
      </w:r>
      <w:r w:rsidDel="00000000" w:rsidR="00000000" w:rsidRPr="00000000">
        <w:rPr>
          <w:b w:val="1"/>
          <w:rtl w:val="0"/>
        </w:rPr>
        <w:t xml:space="preserve">joint distribution</w:t>
      </w:r>
      <w:r w:rsidDel="00000000" w:rsidR="00000000" w:rsidRPr="00000000">
        <w:rPr>
          <w:rtl w:val="0"/>
        </w:rPr>
        <w:t xml:space="preserve">):</w:t>
      </w:r>
    </w:p>
    <w:p w:rsidR="00000000" w:rsidDel="00000000" w:rsidP="00000000" w:rsidRDefault="00000000" w:rsidRPr="00000000" w14:paraId="00000122">
      <w:pPr>
        <w:tabs>
          <w:tab w:val="left" w:pos="3432"/>
          <w:tab w:val="right" w:pos="9072"/>
        </w:tabs>
        <w:ind w:left="720" w:firstLine="0"/>
        <w:rPr/>
      </w:pPr>
      <m:oMath>
        <m:r>
          <w:rPr>
            <w:rFonts w:ascii="Cambria Math" w:cs="Cambria Math" w:eastAsia="Cambria Math" w:hAnsi="Cambria Math"/>
            <w:sz w:val="28"/>
            <w:szCs w:val="28"/>
          </w:rPr>
          <m:t xml:space="preserve">p(S,</m:t>
        </m:r>
        <m:r>
          <w:rPr>
            <w:rFonts w:ascii="Cambria Math" w:cs="Cambria Math" w:eastAsia="Cambria Math" w:hAnsi="Cambria Math"/>
            <w:sz w:val="28"/>
            <w:szCs w:val="28"/>
          </w:rPr>
          <m:t>Φ</m:t>
        </m:r>
        <m:r>
          <w:rPr>
            <w:rFonts w:ascii="Cambria Math" w:cs="Cambria Math" w:eastAsia="Cambria Math" w:hAnsi="Cambria Math"/>
            <w:sz w:val="28"/>
            <w:szCs w:val="28"/>
          </w:rPr>
          <m:t xml:space="preserve">)</m:t>
        </m:r>
        <m:r>
          <w:rPr>
            <w:rFonts w:ascii="Times New Roman" w:cs="Times New Roman" w:eastAsia="Times New Roman" w:hAnsi="Times New Roman"/>
            <w:color w:val="222222"/>
            <w:sz w:val="38"/>
            <w:szCs w:val="38"/>
          </w:rPr>
          <m:t xml:space="preserve">∝</m:t>
        </m:r>
        <m:nary>
          <m:naryPr>
            <m:chr m:val="∏"/>
            <m:ctrlPr>
              <w:rPr>
                <w:rFonts w:ascii="Times New Roman" w:cs="Times New Roman" w:eastAsia="Times New Roman" w:hAnsi="Times New Roman"/>
                <w:color w:val="222222"/>
                <w:sz w:val="38"/>
                <w:szCs w:val="38"/>
              </w:rPr>
            </m:ctrlPr>
          </m:naryPr>
          <m:sub>
            <m:r>
              <w:rPr>
                <w:rFonts w:ascii="Times New Roman" w:cs="Times New Roman" w:eastAsia="Times New Roman" w:hAnsi="Times New Roman"/>
                <w:color w:val="222222"/>
                <w:sz w:val="38"/>
                <w:szCs w:val="38"/>
              </w:rPr>
              <m:t xml:space="preserve">x=1</m:t>
            </m:r>
          </m:sub>
          <m:sup>
            <m:r>
              <w:rPr>
                <w:rFonts w:ascii="Times New Roman" w:cs="Times New Roman" w:eastAsia="Times New Roman" w:hAnsi="Times New Roman"/>
                <w:color w:val="222222"/>
                <w:sz w:val="38"/>
                <w:szCs w:val="38"/>
              </w:rPr>
              <m:t xml:space="preserve">N-1</m:t>
            </m:r>
          </m:sup>
        </m:nary>
        <m:nary>
          <m:naryPr>
            <m:chr m:val="∏"/>
            <m:ctrlPr>
              <w:rPr>
                <w:rFonts w:ascii="Times New Roman" w:cs="Times New Roman" w:eastAsia="Times New Roman" w:hAnsi="Times New Roman"/>
                <w:color w:val="222222"/>
                <w:sz w:val="38"/>
                <w:szCs w:val="38"/>
              </w:rPr>
            </m:ctrlPr>
          </m:naryPr>
          <m:sub>
            <m:r>
              <w:rPr>
                <w:rFonts w:ascii="Times New Roman" w:cs="Times New Roman" w:eastAsia="Times New Roman" w:hAnsi="Times New Roman"/>
                <w:color w:val="222222"/>
                <w:sz w:val="38"/>
                <w:szCs w:val="38"/>
              </w:rPr>
              <m:t xml:space="preserve">y=1</m:t>
            </m:r>
          </m:sub>
          <m:sup>
            <m:r>
              <w:rPr>
                <w:rFonts w:ascii="Times New Roman" w:cs="Times New Roman" w:eastAsia="Times New Roman" w:hAnsi="Times New Roman"/>
                <w:color w:val="222222"/>
                <w:sz w:val="38"/>
                <w:szCs w:val="38"/>
              </w:rPr>
              <m:t xml:space="preserve">M-1</m:t>
            </m:r>
          </m:sup>
        </m:nary>
        <m:r>
          <w:rPr>
            <w:rFonts w:ascii="Times New Roman" w:cs="Times New Roman" w:eastAsia="Times New Roman" w:hAnsi="Times New Roman"/>
            <w:color w:val="222222"/>
            <w:sz w:val="38"/>
            <w:szCs w:val="38"/>
          </w:rPr>
          <m:t>δ</m:t>
        </m:r>
        <m:r>
          <w:rPr>
            <w:rFonts w:ascii="Times New Roman" w:cs="Times New Roman" w:eastAsia="Times New Roman" w:hAnsi="Times New Roman"/>
            <w:color w:val="222222"/>
            <w:sz w:val="38"/>
            <w:szCs w:val="38"/>
          </w:rPr>
          <m:t xml:space="preserve">(a(x,y)+b(x+1,y)-a(x,y+1)-b(x,y))</m:t>
        </m:r>
      </m:oMath>
      <w:r w:rsidDel="00000000" w:rsidR="00000000" w:rsidRPr="00000000">
        <w:rPr>
          <w:rtl w:val="0"/>
        </w:rPr>
      </w:r>
    </w:p>
    <w:p w:rsidR="00000000" w:rsidDel="00000000" w:rsidP="00000000" w:rsidRDefault="00000000" w:rsidRPr="00000000" w14:paraId="00000123">
      <w:pPr>
        <w:tabs>
          <w:tab w:val="left" w:pos="3432"/>
          <w:tab w:val="right" w:pos="9072"/>
        </w:tabs>
        <w:ind w:left="720" w:firstLine="0"/>
        <w:rPr/>
      </w:pPr>
      <m:oMath>
        <m:r>
          <m:t>×</m:t>
        </m:r>
        <m:nary>
          <m:naryPr>
            <m:chr m:val="∏"/>
            <m:ctrlPr>
              <w:rPr>
                <w:rFonts w:ascii="Times New Roman" w:cs="Times New Roman" w:eastAsia="Times New Roman" w:hAnsi="Times New Roman"/>
                <w:color w:val="222222"/>
                <w:sz w:val="38"/>
                <w:szCs w:val="38"/>
              </w:rPr>
            </m:ctrlPr>
          </m:naryPr>
          <m:sub>
            <m:r>
              <w:rPr>
                <w:rFonts w:ascii="Times New Roman" w:cs="Times New Roman" w:eastAsia="Times New Roman" w:hAnsi="Times New Roman"/>
                <w:color w:val="222222"/>
                <w:sz w:val="38"/>
                <w:szCs w:val="38"/>
              </w:rPr>
              <m:t xml:space="preserve">x=1</m:t>
            </m:r>
          </m:sub>
          <m:sup>
            <m:r>
              <w:rPr>
                <w:rFonts w:ascii="Times New Roman" w:cs="Times New Roman" w:eastAsia="Times New Roman" w:hAnsi="Times New Roman"/>
                <w:color w:val="222222"/>
                <w:sz w:val="38"/>
                <w:szCs w:val="38"/>
              </w:rPr>
              <m:t xml:space="preserve">N-1</m:t>
            </m:r>
          </m:sup>
        </m:nary>
        <m:nary>
          <m:naryPr>
            <m:chr m:val="∏"/>
            <m:ctrlPr>
              <w:rPr>
                <w:rFonts w:ascii="Times New Roman" w:cs="Times New Roman" w:eastAsia="Times New Roman" w:hAnsi="Times New Roman"/>
                <w:color w:val="222222"/>
                <w:sz w:val="38"/>
                <w:szCs w:val="38"/>
              </w:rPr>
            </m:ctrlPr>
          </m:naryPr>
          <m:sub>
            <m:r>
              <w:rPr>
                <w:rFonts w:ascii="Times New Roman" w:cs="Times New Roman" w:eastAsia="Times New Roman" w:hAnsi="Times New Roman"/>
                <w:color w:val="222222"/>
                <w:sz w:val="38"/>
                <w:szCs w:val="38"/>
              </w:rPr>
              <m:t xml:space="preserve">y=1</m:t>
            </m:r>
          </m:sub>
          <m:sup>
            <m:r>
              <w:rPr>
                <w:rFonts w:ascii="Times New Roman" w:cs="Times New Roman" w:eastAsia="Times New Roman" w:hAnsi="Times New Roman"/>
                <w:color w:val="222222"/>
                <w:sz w:val="38"/>
                <w:szCs w:val="38"/>
              </w:rPr>
              <m:t xml:space="preserve">M</m:t>
            </m:r>
          </m:sup>
        </m:nary>
        <m:sSup>
          <m:sSupPr>
            <m:ctrlPr>
              <w:rPr>
                <w:rFonts w:ascii="Times New Roman" w:cs="Times New Roman" w:eastAsia="Times New Roman" w:hAnsi="Times New Roman"/>
                <w:color w:val="222222"/>
                <w:sz w:val="38"/>
                <w:szCs w:val="38"/>
              </w:rPr>
            </m:ctrlPr>
          </m:sSupPr>
          <m:e>
            <m:r>
              <w:rPr>
                <w:rFonts w:ascii="Times New Roman" w:cs="Times New Roman" w:eastAsia="Times New Roman" w:hAnsi="Times New Roman"/>
                <w:color w:val="222222"/>
                <w:sz w:val="38"/>
                <w:szCs w:val="38"/>
              </w:rPr>
              <m:t xml:space="preserve">e</m:t>
            </m:r>
          </m:e>
          <m:sup>
            <m:sSup>
              <m:sSupPr>
                <m:ctrlPr>
                  <w:rPr>
                    <w:rFonts w:ascii="Times New Roman" w:cs="Times New Roman" w:eastAsia="Times New Roman" w:hAnsi="Times New Roman"/>
                    <w:color w:val="222222"/>
                    <w:sz w:val="38"/>
                    <w:szCs w:val="38"/>
                  </w:rPr>
                </m:ctrlPr>
              </m:sSupPr>
              <m:e>
                <m:r>
                  <w:rPr>
                    <w:rFonts w:ascii="Times New Roman" w:cs="Times New Roman" w:eastAsia="Times New Roman" w:hAnsi="Times New Roman"/>
                    <w:color w:val="222222"/>
                    <w:sz w:val="38"/>
                    <w:szCs w:val="38"/>
                  </w:rPr>
                  <m:t xml:space="preserve">-(</m:t>
                </m:r>
                <m:r>
                  <w:rPr>
                    <w:rFonts w:ascii="Times New Roman" w:cs="Times New Roman" w:eastAsia="Times New Roman" w:hAnsi="Times New Roman"/>
                    <w:color w:val="222222"/>
                    <w:sz w:val="38"/>
                    <w:szCs w:val="38"/>
                  </w:rPr>
                  <m:t>ϕ</m:t>
                </m:r>
                <m:r>
                  <w:rPr>
                    <w:rFonts w:ascii="Times New Roman" w:cs="Times New Roman" w:eastAsia="Times New Roman" w:hAnsi="Times New Roman"/>
                    <w:color w:val="222222"/>
                    <w:sz w:val="38"/>
                    <w:szCs w:val="38"/>
                  </w:rPr>
                  <m:t xml:space="preserve">(x+1,y)-</m:t>
                </m:r>
                <m:r>
                  <w:rPr>
                    <w:rFonts w:ascii="Times New Roman" w:cs="Times New Roman" w:eastAsia="Times New Roman" w:hAnsi="Times New Roman"/>
                    <w:color w:val="222222"/>
                    <w:sz w:val="38"/>
                    <w:szCs w:val="38"/>
                  </w:rPr>
                  <m:t>ϕ</m:t>
                </m:r>
                <m:r>
                  <w:rPr>
                    <w:rFonts w:ascii="Times New Roman" w:cs="Times New Roman" w:eastAsia="Times New Roman" w:hAnsi="Times New Roman"/>
                    <w:color w:val="222222"/>
                    <w:sz w:val="38"/>
                    <w:szCs w:val="38"/>
                  </w:rPr>
                  <m:t xml:space="preserve">(x,y)+a(x,y))</m:t>
                </m:r>
              </m:e>
              <m:sup>
                <m:r>
                  <w:rPr>
                    <w:rFonts w:ascii="Times New Roman" w:cs="Times New Roman" w:eastAsia="Times New Roman" w:hAnsi="Times New Roman"/>
                    <w:color w:val="222222"/>
                    <w:sz w:val="38"/>
                    <w:szCs w:val="38"/>
                  </w:rPr>
                  <m:t xml:space="preserve">2</m:t>
                </m:r>
              </m:sup>
            </m:sSup>
            <m:r>
              <w:rPr>
                <w:rFonts w:ascii="Times New Roman" w:cs="Times New Roman" w:eastAsia="Times New Roman" w:hAnsi="Times New Roman"/>
                <w:color w:val="222222"/>
                <w:sz w:val="38"/>
                <w:szCs w:val="38"/>
              </w:rPr>
              <m:t xml:space="preserve">/2</m:t>
            </m:r>
            <m:sSup>
              <m:sSupPr>
                <m:ctrlPr>
                  <w:rPr>
                    <w:rFonts w:ascii="Times New Roman" w:cs="Times New Roman" w:eastAsia="Times New Roman" w:hAnsi="Times New Roman"/>
                    <w:color w:val="222222"/>
                    <w:sz w:val="38"/>
                    <w:szCs w:val="38"/>
                  </w:rPr>
                </m:ctrlPr>
              </m:sSupPr>
              <m:e>
                <m:r>
                  <w:rPr>
                    <w:rFonts w:ascii="Times New Roman" w:cs="Times New Roman" w:eastAsia="Times New Roman" w:hAnsi="Times New Roman"/>
                    <w:color w:val="222222"/>
                    <w:sz w:val="38"/>
                    <w:szCs w:val="38"/>
                  </w:rPr>
                  <m:t>σ</m:t>
                </m:r>
              </m:e>
              <m:sup>
                <m:r>
                  <w:rPr>
                    <w:rFonts w:ascii="Times New Roman" w:cs="Times New Roman" w:eastAsia="Times New Roman" w:hAnsi="Times New Roman"/>
                    <w:color w:val="222222"/>
                    <w:sz w:val="38"/>
                    <w:szCs w:val="38"/>
                  </w:rPr>
                  <m:t xml:space="preserve">2</m:t>
                </m:r>
              </m:sup>
            </m:sSup>
          </m:sup>
        </m:sSup>
        <m:r>
          <w:rPr>
            <w:rFonts w:ascii="Times New Roman" w:cs="Times New Roman" w:eastAsia="Times New Roman" w:hAnsi="Times New Roman"/>
            <w:color w:val="222222"/>
            <w:sz w:val="38"/>
            <w:szCs w:val="38"/>
          </w:rPr>
          <m:t>×</m:t>
        </m:r>
        <m:nary>
          <m:naryPr>
            <m:chr m:val="∏"/>
            <m:ctrlPr>
              <w:rPr>
                <w:rFonts w:ascii="Times New Roman" w:cs="Times New Roman" w:eastAsia="Times New Roman" w:hAnsi="Times New Roman"/>
                <w:color w:val="222222"/>
                <w:sz w:val="38"/>
                <w:szCs w:val="38"/>
              </w:rPr>
            </m:ctrlPr>
          </m:naryPr>
          <m:sub>
            <m:r>
              <w:rPr>
                <w:rFonts w:ascii="Times New Roman" w:cs="Times New Roman" w:eastAsia="Times New Roman" w:hAnsi="Times New Roman"/>
                <w:color w:val="222222"/>
                <w:sz w:val="38"/>
                <w:szCs w:val="38"/>
              </w:rPr>
              <m:t xml:space="preserve">x=1</m:t>
            </m:r>
          </m:sub>
          <m:sup>
            <m:r>
              <w:rPr>
                <w:rFonts w:ascii="Times New Roman" w:cs="Times New Roman" w:eastAsia="Times New Roman" w:hAnsi="Times New Roman"/>
                <w:color w:val="222222"/>
                <w:sz w:val="38"/>
                <w:szCs w:val="38"/>
              </w:rPr>
              <m:t xml:space="preserve">N</m:t>
            </m:r>
          </m:sup>
        </m:nary>
        <m:nary>
          <m:naryPr>
            <m:chr m:val="∏"/>
            <m:ctrlPr>
              <w:rPr>
                <w:rFonts w:ascii="Times New Roman" w:cs="Times New Roman" w:eastAsia="Times New Roman" w:hAnsi="Times New Roman"/>
                <w:color w:val="222222"/>
                <w:sz w:val="38"/>
                <w:szCs w:val="38"/>
              </w:rPr>
            </m:ctrlPr>
          </m:naryPr>
          <m:sub>
            <m:r>
              <w:rPr>
                <w:rFonts w:ascii="Times New Roman" w:cs="Times New Roman" w:eastAsia="Times New Roman" w:hAnsi="Times New Roman"/>
                <w:color w:val="222222"/>
                <w:sz w:val="38"/>
                <w:szCs w:val="38"/>
              </w:rPr>
              <m:t xml:space="preserve">y=1</m:t>
            </m:r>
          </m:sub>
          <m:sup>
            <m:r>
              <w:rPr>
                <w:rFonts w:ascii="Times New Roman" w:cs="Times New Roman" w:eastAsia="Times New Roman" w:hAnsi="Times New Roman"/>
                <w:color w:val="222222"/>
                <w:sz w:val="38"/>
                <w:szCs w:val="38"/>
              </w:rPr>
              <m:t xml:space="preserve">M-1</m:t>
            </m:r>
          </m:sup>
        </m:nary>
        <m:sSup>
          <m:sSupPr>
            <m:ctrlPr>
              <w:rPr>
                <w:rFonts w:ascii="Times New Roman" w:cs="Times New Roman" w:eastAsia="Times New Roman" w:hAnsi="Times New Roman"/>
                <w:color w:val="222222"/>
                <w:sz w:val="38"/>
                <w:szCs w:val="38"/>
              </w:rPr>
            </m:ctrlPr>
          </m:sSupPr>
          <m:e>
            <m:r>
              <w:rPr>
                <w:rFonts w:ascii="Times New Roman" w:cs="Times New Roman" w:eastAsia="Times New Roman" w:hAnsi="Times New Roman"/>
                <w:color w:val="222222"/>
                <w:sz w:val="38"/>
                <w:szCs w:val="38"/>
              </w:rPr>
              <m:t xml:space="preserve">e</m:t>
            </m:r>
          </m:e>
          <m:sup>
            <m:sSup>
              <m:sSupPr>
                <m:ctrlPr>
                  <w:rPr>
                    <w:rFonts w:ascii="Times New Roman" w:cs="Times New Roman" w:eastAsia="Times New Roman" w:hAnsi="Times New Roman"/>
                    <w:color w:val="222222"/>
                    <w:sz w:val="38"/>
                    <w:szCs w:val="38"/>
                  </w:rPr>
                </m:ctrlPr>
              </m:sSupPr>
              <m:e>
                <m:r>
                  <w:rPr>
                    <w:rFonts w:ascii="Times New Roman" w:cs="Times New Roman" w:eastAsia="Times New Roman" w:hAnsi="Times New Roman"/>
                    <w:color w:val="222222"/>
                    <w:sz w:val="38"/>
                    <w:szCs w:val="38"/>
                  </w:rPr>
                  <m:t xml:space="preserve">-(</m:t>
                </m:r>
                <m:r>
                  <w:rPr>
                    <w:rFonts w:ascii="Times New Roman" w:cs="Times New Roman" w:eastAsia="Times New Roman" w:hAnsi="Times New Roman"/>
                    <w:color w:val="222222"/>
                    <w:sz w:val="38"/>
                    <w:szCs w:val="38"/>
                  </w:rPr>
                  <m:t>ϕ</m:t>
                </m:r>
                <m:r>
                  <w:rPr>
                    <w:rFonts w:ascii="Times New Roman" w:cs="Times New Roman" w:eastAsia="Times New Roman" w:hAnsi="Times New Roman"/>
                    <w:color w:val="222222"/>
                    <w:sz w:val="38"/>
                    <w:szCs w:val="38"/>
                  </w:rPr>
                  <m:t xml:space="preserve">(x,y+1)-</m:t>
                </m:r>
                <m:r>
                  <w:rPr>
                    <w:rFonts w:ascii="Times New Roman" w:cs="Times New Roman" w:eastAsia="Times New Roman" w:hAnsi="Times New Roman"/>
                    <w:color w:val="222222"/>
                    <w:sz w:val="38"/>
                    <w:szCs w:val="38"/>
                  </w:rPr>
                  <m:t>ϕ</m:t>
                </m:r>
                <m:r>
                  <w:rPr>
                    <w:rFonts w:ascii="Times New Roman" w:cs="Times New Roman" w:eastAsia="Times New Roman" w:hAnsi="Times New Roman"/>
                    <w:color w:val="222222"/>
                    <w:sz w:val="38"/>
                    <w:szCs w:val="38"/>
                  </w:rPr>
                  <m:t xml:space="preserve">(x,y)+a(x,y))</m:t>
                </m:r>
              </m:e>
              <m:sup>
                <m:r>
                  <w:rPr>
                    <w:rFonts w:ascii="Times New Roman" w:cs="Times New Roman" w:eastAsia="Times New Roman" w:hAnsi="Times New Roman"/>
                    <w:color w:val="222222"/>
                    <w:sz w:val="38"/>
                    <w:szCs w:val="38"/>
                  </w:rPr>
                  <m:t xml:space="preserve">2</m:t>
                </m:r>
              </m:sup>
            </m:sSup>
            <m:r>
              <w:rPr>
                <w:rFonts w:ascii="Times New Roman" w:cs="Times New Roman" w:eastAsia="Times New Roman" w:hAnsi="Times New Roman"/>
                <w:color w:val="222222"/>
                <w:sz w:val="38"/>
                <w:szCs w:val="38"/>
              </w:rPr>
              <m:t xml:space="preserve">/2</m:t>
            </m:r>
            <m:sSup>
              <m:sSupPr>
                <m:ctrlPr>
                  <w:rPr>
                    <w:rFonts w:ascii="Times New Roman" w:cs="Times New Roman" w:eastAsia="Times New Roman" w:hAnsi="Times New Roman"/>
                    <w:color w:val="222222"/>
                    <w:sz w:val="38"/>
                    <w:szCs w:val="38"/>
                  </w:rPr>
                </m:ctrlPr>
              </m:sSupPr>
              <m:e>
                <m:r>
                  <w:rPr>
                    <w:rFonts w:ascii="Times New Roman" w:cs="Times New Roman" w:eastAsia="Times New Roman" w:hAnsi="Times New Roman"/>
                    <w:color w:val="222222"/>
                    <w:sz w:val="38"/>
                    <w:szCs w:val="38"/>
                  </w:rPr>
                  <m:t>σ</m:t>
                </m:r>
              </m:e>
              <m:sup>
                <m:r>
                  <w:rPr>
                    <w:rFonts w:ascii="Times New Roman" w:cs="Times New Roman" w:eastAsia="Times New Roman" w:hAnsi="Times New Roman"/>
                    <w:color w:val="222222"/>
                    <w:sz w:val="38"/>
                    <w:szCs w:val="38"/>
                  </w:rPr>
                  <m:t xml:space="preserve">2</m:t>
                </m:r>
              </m:sup>
            </m:sSup>
          </m:sup>
        </m:sSup>
      </m:oMath>
      <w:r w:rsidDel="00000000" w:rsidR="00000000" w:rsidRPr="00000000">
        <w:rPr>
          <w:rtl w:val="0"/>
        </w:rPr>
      </w:r>
    </w:p>
    <w:p w:rsidR="00000000" w:rsidDel="00000000" w:rsidP="00000000" w:rsidRDefault="00000000" w:rsidRPr="00000000" w14:paraId="00000124">
      <w:pPr>
        <w:spacing w:after="0" w:lineRule="auto"/>
        <w:ind w:left="360" w:firstLine="0"/>
        <w:jc w:val="both"/>
        <w:rPr/>
      </w:pPr>
      <w:r w:rsidDel="00000000" w:rsidR="00000000" w:rsidRPr="00000000">
        <w:rPr>
          <w:rtl w:val="0"/>
        </w:rPr>
        <w:t xml:space="preserve">, където</w:t>
      </w:r>
      <m:oMath>
        <m:r>
          <m:t>δ</m:t>
        </m:r>
      </m:oMath>
      <w:r w:rsidDel="00000000" w:rsidR="00000000" w:rsidRPr="00000000">
        <w:rPr>
          <w:b w:val="1"/>
          <w:rtl w:val="0"/>
        </w:rPr>
        <w:t xml:space="preserve">(x)</w:t>
      </w:r>
      <w:r w:rsidDel="00000000" w:rsidR="00000000" w:rsidRPr="00000000">
        <w:rPr>
          <w:rtl w:val="0"/>
        </w:rPr>
        <w:t xml:space="preserve"> се оценява като 1, ако x=0 и 0, иначе. Отклонението</w:t>
      </w:r>
      <m:oMath>
        <m:sSup>
          <m:sSupPr>
            <m:ctrlPr>
              <w:rPr>
                <w:rFonts w:ascii="Times New Roman" w:cs="Times New Roman" w:eastAsia="Times New Roman" w:hAnsi="Times New Roman"/>
                <w:color w:val="222222"/>
                <w:sz w:val="38"/>
                <w:szCs w:val="38"/>
              </w:rPr>
            </m:ctrlPr>
          </m:sSupPr>
          <m:e>
            <m:r>
              <m:t>σ</m:t>
            </m:r>
          </m:e>
          <m:sup>
            <m:r>
              <w:rPr>
                <w:rFonts w:ascii="Times New Roman" w:cs="Times New Roman" w:eastAsia="Times New Roman" w:hAnsi="Times New Roman"/>
                <w:color w:val="222222"/>
                <w:sz w:val="38"/>
                <w:szCs w:val="38"/>
              </w:rPr>
              <m:t xml:space="preserve">2</m:t>
            </m:r>
          </m:sup>
        </m:sSup>
      </m:oMath>
      <w:r w:rsidDel="00000000" w:rsidR="00000000" w:rsidRPr="00000000">
        <w:rPr>
          <w:rtl w:val="0"/>
        </w:rPr>
        <w:t xml:space="preserve">се оценява директно от изображението от неразгънати фази.</w:t>
      </w:r>
    </w:p>
    <w:p w:rsidR="00000000" w:rsidDel="00000000" w:rsidP="00000000" w:rsidRDefault="00000000" w:rsidRPr="00000000" w14:paraId="00000125">
      <w:pPr>
        <w:spacing w:after="0" w:lineRule="auto"/>
        <w:ind w:left="360" w:firstLine="0"/>
        <w:jc w:val="center"/>
        <w:rPr/>
      </w:pPr>
      <w:r w:rsidDel="00000000" w:rsidR="00000000" w:rsidRPr="00000000">
        <w:rPr/>
        <w:drawing>
          <wp:inline distB="114300" distT="114300" distL="114300" distR="114300">
            <wp:extent cx="1663538" cy="1663538"/>
            <wp:effectExtent b="0" l="0" r="0" t="0"/>
            <wp:docPr id="39" name="image31.png"/>
            <a:graphic>
              <a:graphicData uri="http://schemas.openxmlformats.org/drawingml/2006/picture">
                <pic:pic>
                  <pic:nvPicPr>
                    <pic:cNvPr id="0" name="image31.png"/>
                    <pic:cNvPicPr preferRelativeResize="0"/>
                  </pic:nvPicPr>
                  <pic:blipFill>
                    <a:blip r:embed="rId72"/>
                    <a:srcRect b="0" l="0" r="0" t="0"/>
                    <a:stretch>
                      <a:fillRect/>
                    </a:stretch>
                  </pic:blipFill>
                  <pic:spPr>
                    <a:xfrm>
                      <a:off x="0" y="0"/>
                      <a:ext cx="1663538" cy="1663538"/>
                    </a:xfrm>
                    <a:prstGeom prst="rect"/>
                    <a:ln/>
                  </pic:spPr>
                </pic:pic>
              </a:graphicData>
            </a:graphic>
          </wp:inline>
        </w:drawing>
      </w:r>
      <w:r w:rsidDel="00000000" w:rsidR="00000000" w:rsidRPr="00000000">
        <w:rPr>
          <w:rtl w:val="0"/>
        </w:rPr>
      </w:r>
    </w:p>
    <w:p w:rsidR="00000000" w:rsidDel="00000000" w:rsidP="00000000" w:rsidRDefault="00000000" w:rsidRPr="00000000" w14:paraId="00000126">
      <w:pPr>
        <w:spacing w:after="200" w:line="240" w:lineRule="auto"/>
        <w:ind w:left="360" w:firstLine="0"/>
        <w:jc w:val="both"/>
        <w:rPr/>
      </w:pPr>
      <w:r w:rsidDel="00000000" w:rsidR="00000000" w:rsidRPr="00000000">
        <w:rPr>
          <w:i w:val="1"/>
          <w:color w:val="44546a"/>
          <w:sz w:val="18"/>
          <w:szCs w:val="18"/>
          <w:rtl w:val="0"/>
        </w:rPr>
        <w:t xml:space="preserve">Фиг. 2.7 Графичен модел, който обяснява zero-curl ограниченията(черни дискове) между съседни отместени стойности(бели дискове). 3-елементните вероятностни вектори(</w:t>
      </w:r>
      <m:oMath>
        <m:r>
          <m:t>μ</m:t>
        </m:r>
      </m:oMath>
      <w:r w:rsidDel="00000000" w:rsidR="00000000" w:rsidRPr="00000000">
        <w:rPr>
          <w:i w:val="1"/>
          <w:color w:val="44546a"/>
          <w:sz w:val="18"/>
          <w:szCs w:val="18"/>
          <w:rtl w:val="0"/>
        </w:rPr>
        <w:t xml:space="preserve">-тата) на отместване между съседните възли(-1.0,1) се пропагандират в мрежата. </w:t>
      </w:r>
      <w:r w:rsidDel="00000000" w:rsidR="00000000" w:rsidRPr="00000000">
        <w:rPr>
          <w:b w:val="1"/>
          <w:i w:val="1"/>
          <w:color w:val="44546a"/>
          <w:sz w:val="18"/>
          <w:szCs w:val="18"/>
          <w:rtl w:val="0"/>
        </w:rPr>
        <w:t xml:space="preserve">X</w:t>
      </w:r>
      <w:r w:rsidDel="00000000" w:rsidR="00000000" w:rsidRPr="00000000">
        <w:rPr>
          <w:i w:val="1"/>
          <w:color w:val="44546a"/>
          <w:sz w:val="18"/>
          <w:szCs w:val="18"/>
          <w:rtl w:val="0"/>
        </w:rPr>
        <w:t xml:space="preserve"> маркира обозначените пиксели.</w:t>
      </w:r>
      <w:r w:rsidDel="00000000" w:rsidR="00000000" w:rsidRPr="00000000">
        <w:rPr>
          <w:rtl w:val="0"/>
        </w:rPr>
      </w:r>
    </w:p>
    <w:p w:rsidR="00000000" w:rsidDel="00000000" w:rsidP="00000000" w:rsidRDefault="00000000" w:rsidRPr="00000000" w14:paraId="00000127">
      <w:pPr>
        <w:spacing w:after="0" w:lineRule="auto"/>
        <w:ind w:left="360" w:firstLine="0"/>
        <w:jc w:val="both"/>
        <w:rPr/>
      </w:pPr>
      <w:r w:rsidDel="00000000" w:rsidR="00000000" w:rsidRPr="00000000">
        <w:rPr>
          <w:rtl w:val="0"/>
        </w:rPr>
        <w:t xml:space="preserve">Frey конструира графичен модел, описващ факторизацията(factorization) на</w:t>
      </w:r>
      <m:oMath>
        <m:r>
          <w:rPr>
            <w:sz w:val="28"/>
            <w:szCs w:val="28"/>
          </w:rPr>
          <m:t xml:space="preserve">p(S,</m:t>
        </m:r>
        <m:sSub>
          <m:sSubPr>
            <m:ctrlPr>
              <w:rPr>
                <w:sz w:val="28"/>
                <w:szCs w:val="28"/>
              </w:rPr>
            </m:ctrlPr>
          </m:sSubPr>
          <m:e>
            <m:r>
              <w:rPr>
                <w:sz w:val="28"/>
                <w:szCs w:val="28"/>
              </w:rPr>
              <m:t>Φ</m:t>
            </m:r>
            <m:r>
              <w:rPr>
                <w:sz w:val="28"/>
                <w:szCs w:val="28"/>
              </w:rPr>
              <m:t xml:space="preserve">)</m:t>
            </m:r>
          </m:e>
          <m:sub/>
        </m:sSub>
      </m:oMath>
      <w:r w:rsidDel="00000000" w:rsidR="00000000" w:rsidRPr="00000000">
        <w:rPr>
          <w:sz w:val="28"/>
          <w:szCs w:val="28"/>
          <w:rtl w:val="0"/>
        </w:rPr>
        <w:t xml:space="preserve">, </w:t>
      </w:r>
      <w:r w:rsidDel="00000000" w:rsidR="00000000" w:rsidRPr="00000000">
        <w:rPr>
          <w:rtl w:val="0"/>
        </w:rPr>
        <w:t xml:space="preserve">което е показано на фиг. 2.7. В графиката всеки отместен възел(бял диск) е разположен между два пиксела и съответства на отместването в x-равнината(a’s) или в y-равнината(b’s). Всеки възел на ограничение(черен диск) съответства на zero-curl ограничение и е свързан с неговите 4 отместени съседни възела. Всеки възел предава съобщение до неговия съседен възел и всяко съобщение 3-вектор(</w:t>
      </w:r>
      <w:r w:rsidDel="00000000" w:rsidR="00000000" w:rsidRPr="00000000">
        <w:rPr>
          <w:b w:val="1"/>
          <w:rtl w:val="0"/>
        </w:rPr>
        <w:t xml:space="preserve">3-vector</w:t>
      </w:r>
      <w:r w:rsidDel="00000000" w:rsidR="00000000" w:rsidRPr="00000000">
        <w:rPr>
          <w:rtl w:val="0"/>
        </w:rPr>
        <w:t xml:space="preserve">) означено с </w:t>
      </w:r>
      <m:oMath>
        <m:sSub>
          <m:e>
            <m:r>
              <m:t>μ</m:t>
            </m:r>
          </m:e>
          <m:sub/>
        </m:sSub>
      </m:oMath>
      <w:r w:rsidDel="00000000" w:rsidR="00000000" w:rsidRPr="00000000">
        <w:rPr>
          <w:rtl w:val="0"/>
        </w:rPr>
        <w:t xml:space="preserve">, чиито елементи съответстват на допустимите стойности на отместване -1,0 и 1. Всеки елемент на</w:t>
      </w:r>
      <m:oMath>
        <m:r>
          <m:t>μ</m:t>
        </m:r>
      </m:oMath>
      <w:r w:rsidDel="00000000" w:rsidR="00000000" w:rsidRPr="00000000">
        <w:rPr>
          <w:rtl w:val="0"/>
        </w:rPr>
        <w:t xml:space="preserve">може да бъде разгледан като вероятностно разпределение(</w:t>
      </w:r>
      <w:r w:rsidDel="00000000" w:rsidR="00000000" w:rsidRPr="00000000">
        <w:rPr>
          <w:b w:val="1"/>
          <w:rtl w:val="0"/>
        </w:rPr>
        <w:t xml:space="preserve">probability distribution</w:t>
      </w:r>
      <w:r w:rsidDel="00000000" w:rsidR="00000000" w:rsidRPr="00000000">
        <w:rPr>
          <w:rtl w:val="0"/>
        </w:rPr>
        <w:t xml:space="preserve">) на три положителни стойности.</w:t>
      </w:r>
    </w:p>
    <w:p w:rsidR="00000000" w:rsidDel="00000000" w:rsidP="00000000" w:rsidRDefault="00000000" w:rsidRPr="00000000" w14:paraId="00000128">
      <w:pPr>
        <w:spacing w:after="0" w:lineRule="auto"/>
        <w:ind w:left="360" w:firstLine="0"/>
        <w:jc w:val="both"/>
        <w:rPr/>
      </w:pPr>
      <w:r w:rsidDel="00000000" w:rsidR="00000000" w:rsidRPr="00000000">
        <w:rPr/>
        <w:drawing>
          <wp:inline distB="114300" distT="114300" distL="114300" distR="114300">
            <wp:extent cx="2486343" cy="1726056"/>
            <wp:effectExtent b="0" l="0" r="0" t="0"/>
            <wp:docPr id="56" name="image77.png"/>
            <a:graphic>
              <a:graphicData uri="http://schemas.openxmlformats.org/drawingml/2006/picture">
                <pic:pic>
                  <pic:nvPicPr>
                    <pic:cNvPr id="0" name="image77.png"/>
                    <pic:cNvPicPr preferRelativeResize="0"/>
                  </pic:nvPicPr>
                  <pic:blipFill>
                    <a:blip r:embed="rId73"/>
                    <a:srcRect b="0" l="0" r="0" t="0"/>
                    <a:stretch>
                      <a:fillRect/>
                    </a:stretch>
                  </pic:blipFill>
                  <pic:spPr>
                    <a:xfrm>
                      <a:off x="0" y="0"/>
                      <a:ext cx="2486343" cy="1726056"/>
                    </a:xfrm>
                    <a:prstGeom prst="rect"/>
                    <a:ln/>
                  </pic:spPr>
                </pic:pic>
              </a:graphicData>
            </a:graphic>
          </wp:inline>
        </w:drawing>
      </w:r>
      <w:r w:rsidDel="00000000" w:rsidR="00000000" w:rsidRPr="00000000">
        <w:rPr/>
        <w:drawing>
          <wp:inline distB="114300" distT="114300" distL="114300" distR="114300">
            <wp:extent cx="1015471" cy="1639660"/>
            <wp:effectExtent b="0" l="0" r="0" t="0"/>
            <wp:docPr id="45" name="image39.png"/>
            <a:graphic>
              <a:graphicData uri="http://schemas.openxmlformats.org/drawingml/2006/picture">
                <pic:pic>
                  <pic:nvPicPr>
                    <pic:cNvPr id="0" name="image39.png"/>
                    <pic:cNvPicPr preferRelativeResize="0"/>
                  </pic:nvPicPr>
                  <pic:blipFill>
                    <a:blip r:embed="rId74"/>
                    <a:srcRect b="0" l="0" r="0" t="0"/>
                    <a:stretch>
                      <a:fillRect/>
                    </a:stretch>
                  </pic:blipFill>
                  <pic:spPr>
                    <a:xfrm>
                      <a:off x="0" y="0"/>
                      <a:ext cx="1015471" cy="1639660"/>
                    </a:xfrm>
                    <a:prstGeom prst="rect"/>
                    <a:ln/>
                  </pic:spPr>
                </pic:pic>
              </a:graphicData>
            </a:graphic>
          </wp:inline>
        </w:drawing>
      </w:r>
      <w:r w:rsidDel="00000000" w:rsidR="00000000" w:rsidRPr="00000000">
        <w:rPr/>
        <w:drawing>
          <wp:inline distB="114300" distT="114300" distL="114300" distR="114300">
            <wp:extent cx="1023655" cy="1639660"/>
            <wp:effectExtent b="0" l="0" r="0" t="0"/>
            <wp:docPr id="53" name="image46.png"/>
            <a:graphic>
              <a:graphicData uri="http://schemas.openxmlformats.org/drawingml/2006/picture">
                <pic:pic>
                  <pic:nvPicPr>
                    <pic:cNvPr id="0" name="image46.png"/>
                    <pic:cNvPicPr preferRelativeResize="0"/>
                  </pic:nvPicPr>
                  <pic:blipFill>
                    <a:blip r:embed="rId75"/>
                    <a:srcRect b="0" l="0" r="0" t="0"/>
                    <a:stretch>
                      <a:fillRect/>
                    </a:stretch>
                  </pic:blipFill>
                  <pic:spPr>
                    <a:xfrm>
                      <a:off x="0" y="0"/>
                      <a:ext cx="1023655" cy="1639660"/>
                    </a:xfrm>
                    <a:prstGeom prst="rect"/>
                    <a:ln/>
                  </pic:spPr>
                </pic:pic>
              </a:graphicData>
            </a:graphic>
          </wp:inline>
        </w:drawing>
      </w:r>
      <w:r w:rsidDel="00000000" w:rsidR="00000000" w:rsidRPr="00000000">
        <w:rPr>
          <w:rtl w:val="0"/>
        </w:rPr>
      </w:r>
    </w:p>
    <w:p w:rsidR="00000000" w:rsidDel="00000000" w:rsidP="00000000" w:rsidRDefault="00000000" w:rsidRPr="00000000" w14:paraId="00000129">
      <w:pPr>
        <w:spacing w:after="0" w:lineRule="auto"/>
        <w:ind w:left="360" w:firstLine="0"/>
        <w:jc w:val="center"/>
        <w:rPr/>
      </w:pPr>
      <w:r w:rsidDel="00000000" w:rsidR="00000000" w:rsidRPr="00000000">
        <w:rPr>
          <w:rtl w:val="0"/>
        </w:rPr>
        <w:t xml:space="preserve">(a)                                                                      (b)                            (c)</w:t>
      </w:r>
    </w:p>
    <w:p w:rsidR="00000000" w:rsidDel="00000000" w:rsidP="00000000" w:rsidRDefault="00000000" w:rsidRPr="00000000" w14:paraId="0000012A">
      <w:pPr>
        <w:spacing w:after="0" w:lineRule="auto"/>
        <w:ind w:left="360" w:firstLine="0"/>
        <w:jc w:val="both"/>
        <w:rPr/>
      </w:pPr>
      <w:r w:rsidDel="00000000" w:rsidR="00000000" w:rsidRPr="00000000">
        <w:rPr>
          <w:rtl w:val="0"/>
        </w:rPr>
      </w:r>
    </w:p>
    <w:p w:rsidR="00000000" w:rsidDel="00000000" w:rsidP="00000000" w:rsidRDefault="00000000" w:rsidRPr="00000000" w14:paraId="0000012B">
      <w:pPr>
        <w:spacing w:after="200" w:line="240" w:lineRule="auto"/>
        <w:ind w:left="360" w:firstLine="0"/>
        <w:jc w:val="both"/>
        <w:rPr/>
      </w:pPr>
      <w:r w:rsidDel="00000000" w:rsidR="00000000" w:rsidRPr="00000000">
        <w:rPr>
          <w:i w:val="1"/>
          <w:color w:val="44546a"/>
          <w:sz w:val="18"/>
          <w:szCs w:val="18"/>
          <w:rtl w:val="0"/>
        </w:rPr>
        <w:t xml:space="preserve">Фиг. 2.8 (a) Векторите за ограничение към преместване(</w:t>
      </w:r>
      <w:r w:rsidDel="00000000" w:rsidR="00000000" w:rsidRPr="00000000">
        <w:rPr>
          <w:b w:val="1"/>
          <w:i w:val="1"/>
          <w:color w:val="44546a"/>
          <w:sz w:val="18"/>
          <w:szCs w:val="18"/>
          <w:rtl w:val="0"/>
        </w:rPr>
        <w:t xml:space="preserve">constraint-to-shift vectors</w:t>
      </w:r>
      <w:r w:rsidDel="00000000" w:rsidR="00000000" w:rsidRPr="00000000">
        <w:rPr>
          <w:i w:val="1"/>
          <w:color w:val="44546a"/>
          <w:sz w:val="18"/>
          <w:szCs w:val="18"/>
          <w:rtl w:val="0"/>
        </w:rPr>
        <w:t xml:space="preserve">) се изчисляват от входните вектори за отместване към ограничение(</w:t>
      </w:r>
      <w:r w:rsidDel="00000000" w:rsidR="00000000" w:rsidRPr="00000000">
        <w:rPr>
          <w:b w:val="1"/>
          <w:i w:val="1"/>
          <w:color w:val="44546a"/>
          <w:sz w:val="18"/>
          <w:szCs w:val="18"/>
          <w:rtl w:val="0"/>
        </w:rPr>
        <w:t xml:space="preserve">shift-to-constraint vectors</w:t>
      </w:r>
      <w:r w:rsidDel="00000000" w:rsidR="00000000" w:rsidRPr="00000000">
        <w:rPr>
          <w:i w:val="1"/>
          <w:color w:val="44546a"/>
          <w:sz w:val="18"/>
          <w:szCs w:val="18"/>
          <w:rtl w:val="0"/>
        </w:rPr>
        <w:t xml:space="preserve">). (b) Векторите за отместване към ограничение(</w:t>
      </w:r>
      <w:r w:rsidDel="00000000" w:rsidR="00000000" w:rsidRPr="00000000">
        <w:rPr>
          <w:b w:val="1"/>
          <w:i w:val="1"/>
          <w:color w:val="44546a"/>
          <w:sz w:val="18"/>
          <w:szCs w:val="18"/>
          <w:rtl w:val="0"/>
        </w:rPr>
        <w:t xml:space="preserve">shift-to-constraint vectors</w:t>
      </w:r>
      <w:r w:rsidDel="00000000" w:rsidR="00000000" w:rsidRPr="00000000">
        <w:rPr>
          <w:i w:val="1"/>
          <w:color w:val="44546a"/>
          <w:sz w:val="18"/>
          <w:szCs w:val="18"/>
          <w:rtl w:val="0"/>
        </w:rPr>
        <w:t xml:space="preserve">) се изчисляват от входящите вектори за ограничение към преместване(</w:t>
      </w:r>
      <w:r w:rsidDel="00000000" w:rsidR="00000000" w:rsidRPr="00000000">
        <w:rPr>
          <w:b w:val="1"/>
          <w:i w:val="1"/>
          <w:color w:val="44546a"/>
          <w:sz w:val="18"/>
          <w:szCs w:val="18"/>
          <w:rtl w:val="0"/>
        </w:rPr>
        <w:t xml:space="preserve">constraint-to-shift vectors</w:t>
      </w:r>
      <w:r w:rsidDel="00000000" w:rsidR="00000000" w:rsidRPr="00000000">
        <w:rPr>
          <w:i w:val="1"/>
          <w:color w:val="44546a"/>
          <w:sz w:val="18"/>
          <w:szCs w:val="18"/>
          <w:rtl w:val="0"/>
        </w:rPr>
        <w:t xml:space="preserve">). (c) Оценките на маргиналните вероятности за изместванията, дадени на данните, се изчисляват чрез комбиниране на входните вектори за ограничение към отместване(</w:t>
      </w:r>
      <w:r w:rsidDel="00000000" w:rsidR="00000000" w:rsidRPr="00000000">
        <w:rPr>
          <w:b w:val="1"/>
          <w:i w:val="1"/>
          <w:color w:val="44546a"/>
          <w:sz w:val="18"/>
          <w:szCs w:val="18"/>
          <w:rtl w:val="0"/>
        </w:rPr>
        <w:t xml:space="preserve">constraint-to-shift vectors</w:t>
      </w:r>
      <w:r w:rsidDel="00000000" w:rsidR="00000000" w:rsidRPr="00000000">
        <w:rPr>
          <w:i w:val="1"/>
          <w:color w:val="44546a"/>
          <w:sz w:val="18"/>
          <w:szCs w:val="18"/>
          <w:rtl w:val="0"/>
        </w:rPr>
        <w:t xml:space="preserve">).</w:t>
      </w:r>
      <w:r w:rsidDel="00000000" w:rsidR="00000000" w:rsidRPr="00000000">
        <w:rPr>
          <w:rtl w:val="0"/>
        </w:rPr>
      </w:r>
    </w:p>
    <w:p w:rsidR="00000000" w:rsidDel="00000000" w:rsidP="00000000" w:rsidRDefault="00000000" w:rsidRPr="00000000" w14:paraId="0000012C">
      <w:pPr>
        <w:spacing w:after="0" w:lineRule="auto"/>
        <w:ind w:left="360" w:firstLine="0"/>
        <w:jc w:val="both"/>
        <w:rPr/>
      </w:pPr>
      <w:r w:rsidDel="00000000" w:rsidR="00000000" w:rsidRPr="00000000">
        <w:rPr>
          <w:rtl w:val="0"/>
        </w:rPr>
        <w:t xml:space="preserve">Фиг. 2.8. илюстрира изчислението на съобщение</w:t>
      </w:r>
      <m:oMath>
        <m:sSub>
          <m:sSubPr>
            <m:ctrlPr>
              <w:rPr>
                <w:rFonts w:ascii="Cambria Math" w:cs="Cambria Math" w:eastAsia="Cambria Math" w:hAnsi="Cambria Math"/>
                <w:sz w:val="28"/>
                <w:szCs w:val="28"/>
              </w:rPr>
            </m:ctrlPr>
          </m:sSubPr>
          <m:e>
            <m:r>
              <m:t>μ</m:t>
            </m:r>
          </m:e>
          <m:sub>
            <m:r>
              <w:rPr>
                <w:rFonts w:ascii="Cambria Math" w:cs="Cambria Math" w:eastAsia="Cambria Math" w:hAnsi="Cambria Math"/>
                <w:sz w:val="28"/>
                <w:szCs w:val="28"/>
              </w:rPr>
              <m:t xml:space="preserve">4</m:t>
            </m:r>
          </m:sub>
        </m:sSub>
      </m:oMath>
      <w:r w:rsidDel="00000000" w:rsidR="00000000" w:rsidRPr="00000000">
        <w:rPr>
          <w:rtl w:val="0"/>
        </w:rPr>
        <w:t xml:space="preserve">от ограничен възел към един от съседен отместен възел. Ограниченият възел получава съобщения</w:t>
      </w:r>
      <m:oMath>
        <m:sSub>
          <m:sSubPr>
            <m:ctrlPr>
              <w:rPr>
                <w:rFonts w:ascii="Cambria Math" w:cs="Cambria Math" w:eastAsia="Cambria Math" w:hAnsi="Cambria Math"/>
                <w:sz w:val="28"/>
                <w:szCs w:val="28"/>
              </w:rPr>
            </m:ctrlPr>
          </m:sSubPr>
          <m:e>
            <m:r>
              <m:t>μ</m:t>
            </m:r>
          </m:e>
          <m:sub>
            <m:r>
              <w:rPr>
                <w:rFonts w:ascii="Cambria Math" w:cs="Cambria Math" w:eastAsia="Cambria Math" w:hAnsi="Cambria Math"/>
                <w:sz w:val="28"/>
                <w:szCs w:val="28"/>
              </w:rPr>
              <m:t xml:space="preserve">1</m:t>
            </m:r>
          </m:sub>
        </m:sSub>
      </m:oMath>
      <w:r w:rsidDel="00000000" w:rsidR="00000000" w:rsidRPr="00000000">
        <w:rPr>
          <w:rFonts w:ascii="Cambria Math" w:cs="Cambria Math" w:eastAsia="Cambria Math" w:hAnsi="Cambria Math"/>
          <w:sz w:val="28"/>
          <w:szCs w:val="28"/>
          <w:rtl w:val="0"/>
        </w:rPr>
        <w:t xml:space="preserve">,</w:t>
      </w:r>
      <m:oMath>
        <m:sSub>
          <m:sSubPr>
            <m:ctrlPr>
              <w:rPr>
                <w:rFonts w:ascii="Cambria Math" w:cs="Cambria Math" w:eastAsia="Cambria Math" w:hAnsi="Cambria Math"/>
                <w:sz w:val="28"/>
                <w:szCs w:val="28"/>
              </w:rPr>
            </m:ctrlPr>
          </m:sSubPr>
          <m:e>
            <m:r>
              <m:t>μ</m:t>
            </m:r>
          </m:e>
          <m:sub>
            <m:r>
              <w:rPr>
                <w:rFonts w:ascii="Cambria Math" w:cs="Cambria Math" w:eastAsia="Cambria Math" w:hAnsi="Cambria Math"/>
                <w:sz w:val="28"/>
                <w:szCs w:val="28"/>
              </w:rPr>
              <m:t xml:space="preserve">2</m:t>
            </m:r>
          </m:sub>
        </m:sSub>
      </m:oMath>
      <w:r w:rsidDel="00000000" w:rsidR="00000000" w:rsidRPr="00000000">
        <w:rPr>
          <w:rtl w:val="0"/>
        </w:rPr>
        <w:t xml:space="preserve">и</w:t>
      </w:r>
      <m:oMath>
        <m:sSub>
          <m:sSubPr>
            <m:ctrlPr>
              <w:rPr>
                <w:rFonts w:ascii="Cambria Math" w:cs="Cambria Math" w:eastAsia="Cambria Math" w:hAnsi="Cambria Math"/>
                <w:sz w:val="28"/>
                <w:szCs w:val="28"/>
              </w:rPr>
            </m:ctrlPr>
          </m:sSubPr>
          <m:e>
            <m:r>
              <m:t>μ</m:t>
            </m:r>
          </m:e>
          <m:sub>
            <m:r>
              <w:rPr>
                <w:rFonts w:ascii="Cambria Math" w:cs="Cambria Math" w:eastAsia="Cambria Math" w:hAnsi="Cambria Math"/>
                <w:sz w:val="28"/>
                <w:szCs w:val="28"/>
              </w:rPr>
              <m:t xml:space="preserve">3</m:t>
            </m:r>
          </m:sub>
        </m:sSub>
      </m:oMath>
      <w:r w:rsidDel="00000000" w:rsidR="00000000" w:rsidRPr="00000000">
        <w:rPr>
          <w:rtl w:val="0"/>
        </w:rPr>
        <w:t xml:space="preserve">от останалите негови съседни отместени възли премахва елементите на общото съобщение, които не удовлетворяват zero-curl ограничението:</w:t>
      </w:r>
    </w:p>
    <w:p w:rsidR="00000000" w:rsidDel="00000000" w:rsidP="00000000" w:rsidRDefault="00000000" w:rsidRPr="00000000" w14:paraId="0000012D">
      <w:pPr>
        <w:tabs>
          <w:tab w:val="left" w:pos="3432"/>
          <w:tab w:val="right" w:pos="9072"/>
        </w:tabs>
        <w:ind w:left="720" w:firstLine="0"/>
        <w:jc w:val="right"/>
        <w:rPr/>
      </w:pPr>
      <m:oMath>
        <m:sSub>
          <m:sSubPr>
            <m:ctrlPr>
              <w:rPr>
                <w:rFonts w:ascii="Cambria Math" w:cs="Cambria Math" w:eastAsia="Cambria Math" w:hAnsi="Cambria Math"/>
                <w:sz w:val="28"/>
                <w:szCs w:val="28"/>
              </w:rPr>
            </m:ctrlPr>
          </m:sSubPr>
          <m:e>
            <m:r>
              <m:t>μ</m:t>
            </m:r>
          </m:e>
          <m:sub>
            <m:r>
              <w:rPr>
                <w:rFonts w:ascii="Cambria Math" w:cs="Cambria Math" w:eastAsia="Cambria Math" w:hAnsi="Cambria Math"/>
                <w:sz w:val="28"/>
                <w:szCs w:val="28"/>
              </w:rPr>
              <m:t xml:space="preserve">4i</m:t>
            </m:r>
          </m:sub>
        </m:sSub>
        <m:r>
          <w:rPr>
            <w:rFonts w:ascii="Cambria Math" w:cs="Cambria Math" w:eastAsia="Cambria Math" w:hAnsi="Cambria Math"/>
            <w:sz w:val="28"/>
            <w:szCs w:val="28"/>
          </w:rPr>
          <m:t xml:space="preserve">=</m:t>
        </m:r>
        <m:nary>
          <m:naryPr>
            <m:chr m:val="∑"/>
            <m:ctrlPr>
              <w:rPr>
                <w:rFonts w:ascii="Cambria Math" w:cs="Cambria Math" w:eastAsia="Cambria Math" w:hAnsi="Cambria Math"/>
                <w:sz w:val="28"/>
                <w:szCs w:val="28"/>
              </w:rPr>
            </m:ctrlPr>
          </m:naryPr>
          <m:sub>
            <m:r>
              <w:rPr>
                <w:rFonts w:ascii="Cambria Math" w:cs="Cambria Math" w:eastAsia="Cambria Math" w:hAnsi="Cambria Math"/>
                <w:sz w:val="28"/>
                <w:szCs w:val="28"/>
              </w:rPr>
              <m:t xml:space="preserve">j=-1</m:t>
            </m:r>
          </m:sub>
          <m:sup>
            <m:r>
              <w:rPr>
                <w:rFonts w:ascii="Cambria Math" w:cs="Cambria Math" w:eastAsia="Cambria Math" w:hAnsi="Cambria Math"/>
                <w:sz w:val="28"/>
                <w:szCs w:val="28"/>
              </w:rPr>
              <m:t xml:space="preserve">1</m:t>
            </m:r>
          </m:sup>
        </m:nary>
        <m:nary>
          <m:naryPr>
            <m:chr m:val="∑"/>
            <m:ctrlPr>
              <w:rPr>
                <w:rFonts w:ascii="Cambria Math" w:cs="Cambria Math" w:eastAsia="Cambria Math" w:hAnsi="Cambria Math"/>
                <w:sz w:val="28"/>
                <w:szCs w:val="28"/>
              </w:rPr>
            </m:ctrlPr>
          </m:naryPr>
          <m:sub>
            <m:r>
              <w:rPr>
                <w:rFonts w:ascii="Cambria Math" w:cs="Cambria Math" w:eastAsia="Cambria Math" w:hAnsi="Cambria Math"/>
                <w:sz w:val="28"/>
                <w:szCs w:val="28"/>
              </w:rPr>
              <m:t xml:space="preserve">k=-1</m:t>
            </m:r>
          </m:sub>
          <m:sup>
            <m:r>
              <w:rPr>
                <w:rFonts w:ascii="Cambria Math" w:cs="Cambria Math" w:eastAsia="Cambria Math" w:hAnsi="Cambria Math"/>
                <w:sz w:val="28"/>
                <w:szCs w:val="28"/>
              </w:rPr>
              <m:t xml:space="preserve">1</m:t>
            </m:r>
          </m:sup>
        </m:nary>
        <m:nary>
          <m:naryPr>
            <m:chr m:val="∑"/>
            <m:ctrlPr>
              <w:rPr>
                <w:rFonts w:ascii="Cambria Math" w:cs="Cambria Math" w:eastAsia="Cambria Math" w:hAnsi="Cambria Math"/>
                <w:sz w:val="28"/>
                <w:szCs w:val="28"/>
              </w:rPr>
            </m:ctrlPr>
          </m:naryPr>
          <m:sub>
            <m:r>
              <w:rPr>
                <w:rFonts w:ascii="Cambria Math" w:cs="Cambria Math" w:eastAsia="Cambria Math" w:hAnsi="Cambria Math"/>
                <w:sz w:val="28"/>
                <w:szCs w:val="28"/>
              </w:rPr>
              <m:t xml:space="preserve">l=-1</m:t>
            </m:r>
          </m:sub>
          <m:sup>
            <m:r>
              <w:rPr>
                <w:rFonts w:ascii="Cambria Math" w:cs="Cambria Math" w:eastAsia="Cambria Math" w:hAnsi="Cambria Math"/>
                <w:sz w:val="28"/>
                <w:szCs w:val="28"/>
              </w:rPr>
              <m:t xml:space="preserve">1</m:t>
            </m:r>
          </m:sup>
        </m:nary>
        <m:r>
          <w:rPr>
            <w:rFonts w:ascii="Cambria Math" w:cs="Cambria Math" w:eastAsia="Cambria Math" w:hAnsi="Cambria Math"/>
            <w:sz w:val="28"/>
            <w:szCs w:val="28"/>
          </w:rPr>
          <m:t>δ</m:t>
        </m:r>
        <m:r>
          <w:rPr>
            <w:rFonts w:ascii="Cambria Math" w:cs="Cambria Math" w:eastAsia="Cambria Math" w:hAnsi="Cambria Math"/>
            <w:sz w:val="28"/>
            <w:szCs w:val="28"/>
          </w:rPr>
          <m:t xml:space="preserve">(k+l-i-j)</m:t>
        </m:r>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μ</m:t>
            </m:r>
          </m:e>
          <m:sub>
            <m:r>
              <w:rPr>
                <w:rFonts w:ascii="Cambria Math" w:cs="Cambria Math" w:eastAsia="Cambria Math" w:hAnsi="Cambria Math"/>
                <w:sz w:val="28"/>
                <w:szCs w:val="28"/>
              </w:rPr>
              <m:t xml:space="preserve">1j</m:t>
            </m:r>
          </m:sub>
        </m:sSub>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μ</m:t>
            </m:r>
          </m:e>
          <m:sub>
            <m:r>
              <w:rPr>
                <w:rFonts w:ascii="Cambria Math" w:cs="Cambria Math" w:eastAsia="Cambria Math" w:hAnsi="Cambria Math"/>
                <w:sz w:val="28"/>
                <w:szCs w:val="28"/>
              </w:rPr>
              <m:t xml:space="preserve">2k</m:t>
            </m:r>
          </m:sub>
        </m:sSub>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μ</m:t>
            </m:r>
          </m:e>
          <m:sub>
            <m:r>
              <w:rPr>
                <w:rFonts w:ascii="Cambria Math" w:cs="Cambria Math" w:eastAsia="Cambria Math" w:hAnsi="Cambria Math"/>
                <w:sz w:val="28"/>
                <w:szCs w:val="28"/>
              </w:rPr>
              <m:t xml:space="preserve">3l</m:t>
            </m:r>
          </m:sub>
        </m:sSub>
      </m:oMath>
      <w:r w:rsidDel="00000000" w:rsidR="00000000" w:rsidRPr="00000000">
        <w:rPr>
          <w:rFonts w:ascii="Cambria Math" w:cs="Cambria Math" w:eastAsia="Cambria Math" w:hAnsi="Cambria Math"/>
          <w:sz w:val="28"/>
          <w:szCs w:val="28"/>
          <w:rtl w:val="0"/>
        </w:rPr>
        <w:t xml:space="preserve">                        (2.11)</w:t>
      </w:r>
      <w:r w:rsidDel="00000000" w:rsidR="00000000" w:rsidRPr="00000000">
        <w:rPr>
          <w:rtl w:val="0"/>
        </w:rPr>
      </w:r>
    </w:p>
    <w:p w:rsidR="00000000" w:rsidDel="00000000" w:rsidP="00000000" w:rsidRDefault="00000000" w:rsidRPr="00000000" w14:paraId="0000012E">
      <w:pPr>
        <w:spacing w:after="0" w:lineRule="auto"/>
        <w:ind w:left="360" w:firstLine="0"/>
        <w:jc w:val="both"/>
        <w:rPr/>
      </w:pPr>
      <w:r w:rsidDel="00000000" w:rsidR="00000000" w:rsidRPr="00000000">
        <w:rPr>
          <w:rtl w:val="0"/>
        </w:rPr>
        <w:t xml:space="preserve">,където</w:t>
      </w:r>
      <m:oMath>
        <m:sSub>
          <m:sSubPr>
            <m:ctrlPr>
              <w:rPr>
                <w:rFonts w:ascii="Cambria Math" w:cs="Cambria Math" w:eastAsia="Cambria Math" w:hAnsi="Cambria Math"/>
                <w:sz w:val="28"/>
                <w:szCs w:val="28"/>
              </w:rPr>
            </m:ctrlPr>
          </m:sSubPr>
          <m:e>
            <m:r>
              <m:t>μ</m:t>
            </m:r>
          </m:e>
          <m:sub>
            <m:r>
              <w:rPr>
                <w:rFonts w:ascii="Cambria Math" w:cs="Cambria Math" w:eastAsia="Cambria Math" w:hAnsi="Cambria Math"/>
                <w:sz w:val="28"/>
                <w:szCs w:val="28"/>
              </w:rPr>
              <m:t xml:space="preserve">4i</m:t>
            </m:r>
          </m:sub>
        </m:sSub>
      </m:oMath>
      <w:r w:rsidDel="00000000" w:rsidR="00000000" w:rsidRPr="00000000">
        <w:rPr>
          <w:rtl w:val="0"/>
        </w:rPr>
        <w:t xml:space="preserve">означава елемент от</w:t>
      </w:r>
      <m:oMath>
        <m:sSub>
          <m:sSubPr>
            <m:ctrlPr>
              <w:rPr>
                <w:rFonts w:ascii="Cambria Math" w:cs="Cambria Math" w:eastAsia="Cambria Math" w:hAnsi="Cambria Math"/>
                <w:sz w:val="28"/>
                <w:szCs w:val="28"/>
              </w:rPr>
            </m:ctrlPr>
          </m:sSubPr>
          <m:e>
            <m:r>
              <m:t>μ</m:t>
            </m:r>
          </m:e>
          <m:sub>
            <m:r>
              <w:rPr>
                <w:rFonts w:ascii="Cambria Math" w:cs="Cambria Math" w:eastAsia="Cambria Math" w:hAnsi="Cambria Math"/>
                <w:sz w:val="28"/>
                <w:szCs w:val="28"/>
              </w:rPr>
              <m:t xml:space="preserve">4</m:t>
            </m:r>
          </m:sub>
        </m:sSub>
      </m:oMath>
      <w:r w:rsidDel="00000000" w:rsidR="00000000" w:rsidRPr="00000000">
        <w:rPr>
          <w:rtl w:val="0"/>
        </w:rPr>
        <w:t xml:space="preserve">, съответстващ на стойността на изместване</w:t>
      </w:r>
      <m:oMath>
        <m:r>
          <w:rPr>
            <w:sz w:val="28"/>
            <w:szCs w:val="28"/>
          </w:rPr>
          <m:t xml:space="preserve">i </m:t>
        </m:r>
        <m:r>
          <w:rPr>
            <w:sz w:val="28"/>
            <w:szCs w:val="28"/>
          </w:rPr>
          <m:t>ϵ</m:t>
        </m:r>
        <m:r>
          <w:rPr>
            <w:rFonts w:ascii="Cambria Math" w:cs="Cambria Math" w:eastAsia="Cambria Math" w:hAnsi="Cambria Math"/>
            <w:sz w:val="28"/>
            <w:szCs w:val="28"/>
          </w:rPr>
          <m:t xml:space="preserve"> {-1,0,1}</m:t>
        </m:r>
      </m:oMath>
      <w:r w:rsidDel="00000000" w:rsidR="00000000" w:rsidRPr="00000000">
        <w:rPr>
          <w:rtl w:val="0"/>
        </w:rPr>
        <w:t xml:space="preserve">.</w:t>
      </w:r>
    </w:p>
    <w:p w:rsidR="00000000" w:rsidDel="00000000" w:rsidP="00000000" w:rsidRDefault="00000000" w:rsidRPr="00000000" w14:paraId="0000012F">
      <w:pPr>
        <w:spacing w:after="0" w:lineRule="auto"/>
        <w:ind w:left="360" w:firstLine="0"/>
        <w:jc w:val="both"/>
        <w:rPr/>
      </w:pPr>
      <w:r w:rsidDel="00000000" w:rsidR="00000000" w:rsidRPr="00000000">
        <w:rPr>
          <w:rtl w:val="0"/>
        </w:rPr>
        <w:t xml:space="preserve">Фиг. 2.8(b) илюстрира изчисляването на съобщение</w:t>
      </w:r>
      <m:oMath>
        <m:sSub>
          <m:sSubPr>
            <m:ctrlPr>
              <w:rPr>
                <w:rFonts w:ascii="Cambria Math" w:cs="Cambria Math" w:eastAsia="Cambria Math" w:hAnsi="Cambria Math"/>
                <w:sz w:val="28"/>
                <w:szCs w:val="28"/>
              </w:rPr>
            </m:ctrlPr>
          </m:sSubPr>
          <m:e>
            <m:r>
              <m:t>μ</m:t>
            </m:r>
          </m:e>
          <m:sub>
            <m:r>
              <w:rPr>
                <w:rFonts w:ascii="Cambria Math" w:cs="Cambria Math" w:eastAsia="Cambria Math" w:hAnsi="Cambria Math"/>
                <w:sz w:val="28"/>
                <w:szCs w:val="28"/>
              </w:rPr>
              <m:t xml:space="preserve">2</m:t>
            </m:r>
          </m:sub>
        </m:sSub>
      </m:oMath>
      <w:r w:rsidDel="00000000" w:rsidR="00000000" w:rsidRPr="00000000">
        <w:rPr>
          <w:rtl w:val="0"/>
        </w:rPr>
        <w:t xml:space="preserve">от отместения възел до един от неговите съседен възел с ограничение. Между елементите на съобщение</w:t>
      </w:r>
      <m:oMath>
        <m:sSub>
          <m:sSubPr>
            <m:ctrlPr>
              <w:rPr>
                <w:rFonts w:ascii="Cambria Math" w:cs="Cambria Math" w:eastAsia="Cambria Math" w:hAnsi="Cambria Math"/>
                <w:sz w:val="28"/>
                <w:szCs w:val="28"/>
              </w:rPr>
            </m:ctrlPr>
          </m:sSubPr>
          <m:e>
            <m:r>
              <m:t>μ</m:t>
            </m:r>
          </m:e>
          <m:sub>
            <m:r>
              <w:rPr>
                <w:rFonts w:ascii="Cambria Math" w:cs="Cambria Math" w:eastAsia="Cambria Math" w:hAnsi="Cambria Math"/>
                <w:sz w:val="28"/>
                <w:szCs w:val="28"/>
              </w:rPr>
              <m:t xml:space="preserve">1</m:t>
            </m:r>
          </m:sub>
        </m:sSub>
      </m:oMath>
      <w:r w:rsidDel="00000000" w:rsidR="00000000" w:rsidRPr="00000000">
        <w:rPr>
          <w:rtl w:val="0"/>
        </w:rPr>
        <w:t xml:space="preserve">от другия съседен възел за ограничение, елементът, който е в съответствие с отместването</w:t>
      </w:r>
      <m:oMath>
        <m:r>
          <m:t>ϕ</m:t>
        </m:r>
        <m:r>
          <w:rPr>
            <w:rFonts w:ascii="Times New Roman" w:cs="Times New Roman" w:eastAsia="Times New Roman" w:hAnsi="Times New Roman"/>
            <w:color w:val="222222"/>
            <w:sz w:val="38"/>
            <w:szCs w:val="38"/>
          </w:rPr>
          <m:t xml:space="preserve">(x,y)-</m:t>
        </m:r>
        <m:r>
          <w:rPr>
            <w:rFonts w:ascii="Times New Roman" w:cs="Times New Roman" w:eastAsia="Times New Roman" w:hAnsi="Times New Roman"/>
            <w:color w:val="222222"/>
            <w:sz w:val="38"/>
            <w:szCs w:val="38"/>
          </w:rPr>
          <m:t>ϕ</m:t>
        </m:r>
        <m:sSub>
          <m:sSubPr>
            <m:ctrlPr>
              <w:rPr>
                <w:rFonts w:ascii="Times New Roman" w:cs="Times New Roman" w:eastAsia="Times New Roman" w:hAnsi="Times New Roman"/>
                <w:color w:val="222222"/>
                <w:sz w:val="38"/>
                <w:szCs w:val="38"/>
              </w:rPr>
            </m:ctrlPr>
          </m:sSubPr>
          <m:e>
            <m:r>
              <w:rPr>
                <w:rFonts w:ascii="Times New Roman" w:cs="Times New Roman" w:eastAsia="Times New Roman" w:hAnsi="Times New Roman"/>
                <w:color w:val="222222"/>
                <w:sz w:val="38"/>
                <w:szCs w:val="38"/>
              </w:rPr>
              <m:t xml:space="preserve">(x+1,y)</m:t>
            </m:r>
          </m:e>
          <m:sub/>
        </m:sSub>
      </m:oMath>
      <w:r w:rsidDel="00000000" w:rsidR="00000000" w:rsidRPr="00000000">
        <w:rPr>
          <w:rtl w:val="0"/>
        </w:rPr>
        <w:t xml:space="preserve"> се усилва:</w:t>
      </w:r>
    </w:p>
    <w:p w:rsidR="00000000" w:rsidDel="00000000" w:rsidP="00000000" w:rsidRDefault="00000000" w:rsidRPr="00000000" w14:paraId="00000130">
      <w:pPr>
        <w:spacing w:after="0" w:lineRule="auto"/>
        <w:ind w:left="360" w:firstLine="0"/>
        <w:jc w:val="both"/>
        <w:rPr/>
      </w:pPr>
      <w:r w:rsidDel="00000000" w:rsidR="00000000" w:rsidRPr="00000000">
        <w:rPr>
          <w:rtl w:val="0"/>
        </w:rPr>
      </w:r>
    </w:p>
    <w:p w:rsidR="00000000" w:rsidDel="00000000" w:rsidP="00000000" w:rsidRDefault="00000000" w:rsidRPr="00000000" w14:paraId="00000131">
      <w:pPr>
        <w:tabs>
          <w:tab w:val="left" w:pos="3432"/>
          <w:tab w:val="right" w:pos="9072"/>
        </w:tabs>
        <w:ind w:left="720" w:firstLine="0"/>
        <w:jc w:val="right"/>
        <w:rPr/>
      </w:pPr>
      <m:oMath>
        <m:sSub>
          <m:sSubPr>
            <m:ctrlPr>
              <w:rPr>
                <w:rFonts w:ascii="Cambria Math" w:cs="Cambria Math" w:eastAsia="Cambria Math" w:hAnsi="Cambria Math"/>
                <w:sz w:val="28"/>
                <w:szCs w:val="28"/>
              </w:rPr>
            </m:ctrlPr>
          </m:sSubPr>
          <m:e>
            <m:r>
              <m:t>μ</m:t>
            </m:r>
          </m:e>
          <m:sub>
            <m:r>
              <w:rPr>
                <w:rFonts w:ascii="Cambria Math" w:cs="Cambria Math" w:eastAsia="Cambria Math" w:hAnsi="Cambria Math"/>
                <w:sz w:val="28"/>
                <w:szCs w:val="28"/>
              </w:rPr>
              <m:t xml:space="preserve">2i</m:t>
            </m:r>
          </m:sub>
        </m:sSub>
        <m:r>
          <w:rPr>
            <w:rFonts w:ascii="Cambria Math" w:cs="Cambria Math" w:eastAsia="Cambria Math" w:hAnsi="Cambria Math"/>
            <w:sz w:val="28"/>
            <w:szCs w:val="28"/>
          </w:rPr>
          <m:t xml:space="preserve">=</m:t>
        </m:r>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μ</m:t>
            </m:r>
          </m:e>
          <m:sub>
            <m:r>
              <w:rPr>
                <w:rFonts w:ascii="Cambria Math" w:cs="Cambria Math" w:eastAsia="Cambria Math" w:hAnsi="Cambria Math"/>
                <w:sz w:val="28"/>
                <w:szCs w:val="28"/>
              </w:rPr>
              <m:t xml:space="preserve">2i</m:t>
            </m:r>
          </m:sub>
        </m:sSub>
        <m:r>
          <w:rPr>
            <w:rFonts w:ascii="Cambria Math" w:cs="Cambria Math" w:eastAsia="Cambria Math" w:hAnsi="Cambria Math"/>
            <w:sz w:val="28"/>
            <w:szCs w:val="28"/>
          </w:rPr>
          <m:t xml:space="preserve">exp(-</m:t>
        </m:r>
        <m:sSup>
          <m:sSupPr>
            <m:ctrlPr>
              <w:rPr>
                <w:rFonts w:ascii="Cambria Math" w:cs="Cambria Math" w:eastAsia="Cambria Math" w:hAnsi="Cambria Math"/>
                <w:sz w:val="28"/>
                <w:szCs w:val="28"/>
              </w:rPr>
            </m:ctrlPr>
          </m:sSupPr>
          <m:e>
            <m:r>
              <w:rPr>
                <w:rFonts w:ascii="Cambria Math" w:cs="Cambria Math" w:eastAsia="Cambria Math" w:hAnsi="Cambria Math"/>
                <w:sz w:val="28"/>
                <w:szCs w:val="28"/>
              </w:rPr>
              <m:t xml:space="preserve">(</m:t>
            </m:r>
            <m:r>
              <w:rPr>
                <w:rFonts w:ascii="Cambria Math" w:cs="Cambria Math" w:eastAsia="Cambria Math" w:hAnsi="Cambria Math"/>
                <w:sz w:val="28"/>
                <w:szCs w:val="28"/>
              </w:rPr>
              <m:t>ϕ</m:t>
            </m:r>
            <m:r>
              <w:rPr>
                <w:rFonts w:ascii="Times New Roman" w:cs="Times New Roman" w:eastAsia="Times New Roman" w:hAnsi="Times New Roman"/>
                <w:color w:val="222222"/>
                <w:sz w:val="38"/>
                <w:szCs w:val="38"/>
              </w:rPr>
              <m:t xml:space="preserve">(x+1,y)-</m:t>
            </m:r>
            <m:r>
              <w:rPr>
                <w:rFonts w:ascii="Times New Roman" w:cs="Times New Roman" w:eastAsia="Times New Roman" w:hAnsi="Times New Roman"/>
                <w:color w:val="222222"/>
                <w:sz w:val="38"/>
                <w:szCs w:val="38"/>
              </w:rPr>
              <m:t>ϕ</m:t>
            </m:r>
            <m:sSub>
              <m:sSubPr>
                <m:ctrlPr>
                  <w:rPr>
                    <w:rFonts w:ascii="Times New Roman" w:cs="Times New Roman" w:eastAsia="Times New Roman" w:hAnsi="Times New Roman"/>
                    <w:color w:val="222222"/>
                    <w:sz w:val="38"/>
                    <w:szCs w:val="38"/>
                  </w:rPr>
                </m:ctrlPr>
              </m:sSubPr>
              <m:e>
                <m:r>
                  <w:rPr>
                    <w:rFonts w:ascii="Times New Roman" w:cs="Times New Roman" w:eastAsia="Times New Roman" w:hAnsi="Times New Roman"/>
                    <w:color w:val="222222"/>
                    <w:sz w:val="38"/>
                    <w:szCs w:val="38"/>
                  </w:rPr>
                  <m:t xml:space="preserve">(x,y)</m:t>
                </m:r>
              </m:e>
              <m:sub/>
            </m:sSub>
            <m:r>
              <w:rPr>
                <w:rFonts w:ascii="Times New Roman" w:cs="Times New Roman" w:eastAsia="Times New Roman" w:hAnsi="Times New Roman"/>
                <w:color w:val="222222"/>
                <w:sz w:val="38"/>
                <w:szCs w:val="38"/>
              </w:rPr>
              <m:t xml:space="preserve">+i</m:t>
            </m:r>
            <m:r>
              <w:rPr>
                <w:rFonts w:ascii="Cambria Math" w:cs="Cambria Math" w:eastAsia="Cambria Math" w:hAnsi="Cambria Math"/>
                <w:sz w:val="28"/>
                <w:szCs w:val="28"/>
              </w:rPr>
              <m:t xml:space="preserve">)</m:t>
            </m:r>
          </m:e>
          <m:sup>
            <m:r>
              <w:rPr>
                <w:rFonts w:ascii="Cambria Math" w:cs="Cambria Math" w:eastAsia="Cambria Math" w:hAnsi="Cambria Math"/>
                <w:sz w:val="28"/>
                <w:szCs w:val="28"/>
              </w:rPr>
              <m:t xml:space="preserve">2</m:t>
            </m:r>
          </m:sup>
        </m:sSup>
        <m:r>
          <w:rPr>
            <w:rFonts w:ascii="Cambria Math" w:cs="Cambria Math" w:eastAsia="Cambria Math" w:hAnsi="Cambria Math"/>
            <w:sz w:val="28"/>
            <w:szCs w:val="28"/>
          </w:rPr>
          <m:t xml:space="preserve">/</m:t>
        </m:r>
        <m:sSup>
          <m:sSupPr>
            <m:ctrlPr>
              <w:rPr>
                <w:rFonts w:ascii="Cambria Math" w:cs="Cambria Math" w:eastAsia="Cambria Math" w:hAnsi="Cambria Math"/>
                <w:sz w:val="28"/>
                <w:szCs w:val="28"/>
              </w:rPr>
            </m:ctrlPr>
          </m:sSupPr>
          <m:e>
            <m:r>
              <w:rPr>
                <w:rFonts w:ascii="Cambria Math" w:cs="Cambria Math" w:eastAsia="Cambria Math" w:hAnsi="Cambria Math"/>
                <w:sz w:val="28"/>
                <w:szCs w:val="28"/>
              </w:rPr>
              <m:t xml:space="preserve">2</m:t>
            </m:r>
            <m:r>
              <w:rPr>
                <w:rFonts w:ascii="Cambria Math" w:cs="Cambria Math" w:eastAsia="Cambria Math" w:hAnsi="Cambria Math"/>
                <w:sz w:val="28"/>
                <w:szCs w:val="28"/>
              </w:rPr>
              <m:t>σ</m:t>
            </m:r>
          </m:e>
          <m:sup>
            <m:r>
              <w:rPr>
                <w:rFonts w:ascii="Cambria Math" w:cs="Cambria Math" w:eastAsia="Cambria Math" w:hAnsi="Cambria Math"/>
                <w:sz w:val="28"/>
                <w:szCs w:val="28"/>
              </w:rPr>
              <m:t xml:space="preserve">2</m:t>
            </m:r>
          </m:sup>
        </m:sSup>
        <m:r>
          <w:rPr>
            <w:rFonts w:ascii="Cambria Math" w:cs="Cambria Math" w:eastAsia="Cambria Math" w:hAnsi="Cambria Math"/>
            <w:sz w:val="28"/>
            <w:szCs w:val="28"/>
          </w:rPr>
          <m:t xml:space="preserve">)</m:t>
        </m:r>
      </m:oMath>
      <w:r w:rsidDel="00000000" w:rsidR="00000000" w:rsidRPr="00000000">
        <w:rPr>
          <w:rFonts w:ascii="Cambria Math" w:cs="Cambria Math" w:eastAsia="Cambria Math" w:hAnsi="Cambria Math"/>
          <w:sz w:val="28"/>
          <w:szCs w:val="28"/>
          <w:rtl w:val="0"/>
        </w:rPr>
        <w:t xml:space="preserve">                      (2.12)</w:t>
      </w:r>
      <w:r w:rsidDel="00000000" w:rsidR="00000000" w:rsidRPr="00000000">
        <w:rPr>
          <w:rtl w:val="0"/>
        </w:rPr>
      </w:r>
    </w:p>
    <w:p w:rsidR="00000000" w:rsidDel="00000000" w:rsidP="00000000" w:rsidRDefault="00000000" w:rsidRPr="00000000" w14:paraId="00000132">
      <w:pPr>
        <w:spacing w:after="0" w:lineRule="auto"/>
        <w:ind w:left="360" w:firstLine="0"/>
        <w:jc w:val="both"/>
        <w:rPr/>
      </w:pPr>
      <w:r w:rsidDel="00000000" w:rsidR="00000000" w:rsidRPr="00000000">
        <w:rPr>
          <w:rtl w:val="0"/>
        </w:rPr>
        <w:t xml:space="preserve">След сближаването на съобщенията(или след фиксиран брой итерации) се изчислява оценка за пределната вероятност за отместванем, като използат съобщенията предадени в съответния отместен възел, както е показано на фиг. 2.8(c):</w:t>
      </w:r>
    </w:p>
    <w:p w:rsidR="00000000" w:rsidDel="00000000" w:rsidP="00000000" w:rsidRDefault="00000000" w:rsidRPr="00000000" w14:paraId="00000133">
      <w:pPr>
        <w:tabs>
          <w:tab w:val="left" w:pos="3432"/>
          <w:tab w:val="right" w:pos="9072"/>
        </w:tabs>
        <w:ind w:left="720" w:firstLine="0"/>
        <w:jc w:val="right"/>
        <w:rPr/>
      </w:pPr>
      <m:oMath>
        <m:r>
          <w:rPr>
            <w:rFonts w:ascii="Cambria Math" w:cs="Cambria Math" w:eastAsia="Cambria Math" w:hAnsi="Cambria Math"/>
            <w:sz w:val="28"/>
            <w:szCs w:val="28"/>
          </w:rPr>
          <m:t xml:space="preserve">Ṗ(a(x,y)=i|</m:t>
        </m:r>
        <m:r>
          <w:rPr>
            <w:rFonts w:ascii="Cambria Math" w:cs="Cambria Math" w:eastAsia="Cambria Math" w:hAnsi="Cambria Math"/>
            <w:sz w:val="28"/>
            <w:szCs w:val="28"/>
          </w:rPr>
          <m:t>Φ</m:t>
        </m:r>
        <m:r>
          <w:rPr>
            <w:rFonts w:ascii="Cambria Math" w:cs="Cambria Math" w:eastAsia="Cambria Math" w:hAnsi="Cambria Math"/>
            <w:sz w:val="28"/>
            <w:szCs w:val="28"/>
          </w:rPr>
          <m:t xml:space="preserve">)=</m:t>
        </m:r>
        <m:f>
          <m:fPr>
            <m:ctrlPr>
              <w:rPr>
                <w:rFonts w:ascii="Cambria Math" w:cs="Cambria Math" w:eastAsia="Cambria Math" w:hAnsi="Cambria Math"/>
                <w:sz w:val="28"/>
                <w:szCs w:val="28"/>
              </w:rPr>
            </m:ctrlPr>
          </m:fPr>
          <m:num>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μ</m:t>
                </m:r>
              </m:e>
              <m:sub>
                <m:r>
                  <w:rPr>
                    <w:rFonts w:ascii="Cambria Math" w:cs="Cambria Math" w:eastAsia="Cambria Math" w:hAnsi="Cambria Math"/>
                    <w:sz w:val="28"/>
                    <w:szCs w:val="28"/>
                  </w:rPr>
                  <m:t xml:space="preserve">1i</m:t>
                </m:r>
              </m:sub>
            </m:sSub>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μ</m:t>
                </m:r>
              </m:e>
              <m:sub>
                <m:r>
                  <w:rPr>
                    <w:rFonts w:ascii="Cambria Math" w:cs="Cambria Math" w:eastAsia="Cambria Math" w:hAnsi="Cambria Math"/>
                    <w:sz w:val="28"/>
                    <w:szCs w:val="28"/>
                  </w:rPr>
                  <m:t xml:space="preserve">2i</m:t>
                </m:r>
              </m:sub>
            </m:sSub>
          </m:num>
          <m:den>
            <m:nary>
              <m:naryPr>
                <m:chr m:val="∑"/>
                <m:ctrlPr>
                  <w:rPr>
                    <w:rFonts w:ascii="Cambria Math" w:cs="Cambria Math" w:eastAsia="Cambria Math" w:hAnsi="Cambria Math"/>
                    <w:sz w:val="28"/>
                    <w:szCs w:val="28"/>
                  </w:rPr>
                </m:ctrlPr>
              </m:naryPr>
              <m:sub>
                <m:r>
                  <w:rPr>
                    <w:rFonts w:ascii="Cambria Math" w:cs="Cambria Math" w:eastAsia="Cambria Math" w:hAnsi="Cambria Math"/>
                    <w:sz w:val="28"/>
                    <w:szCs w:val="28"/>
                  </w:rPr>
                  <m:t xml:space="preserve">j</m:t>
                </m:r>
              </m:sub>
              <m:sup/>
            </m:nary>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μ</m:t>
                </m:r>
              </m:e>
              <m:sub>
                <m:r>
                  <w:rPr>
                    <w:rFonts w:ascii="Cambria Math" w:cs="Cambria Math" w:eastAsia="Cambria Math" w:hAnsi="Cambria Math"/>
                    <w:sz w:val="28"/>
                    <w:szCs w:val="28"/>
                  </w:rPr>
                  <m:t xml:space="preserve">1j</m:t>
                </m:r>
              </m:sub>
            </m:sSub>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μ</m:t>
                </m:r>
              </m:e>
              <m:sub>
                <m:r>
                  <w:rPr>
                    <w:rFonts w:ascii="Cambria Math" w:cs="Cambria Math" w:eastAsia="Cambria Math" w:hAnsi="Cambria Math"/>
                    <w:sz w:val="28"/>
                    <w:szCs w:val="28"/>
                  </w:rPr>
                  <m:t xml:space="preserve">2j</m:t>
                </m:r>
              </m:sub>
            </m:sSub>
          </m:den>
        </m:f>
      </m:oMath>
      <w:r w:rsidDel="00000000" w:rsidR="00000000" w:rsidRPr="00000000">
        <w:rPr>
          <w:rFonts w:ascii="Cambria Math" w:cs="Cambria Math" w:eastAsia="Cambria Math" w:hAnsi="Cambria Math"/>
          <w:sz w:val="28"/>
          <w:szCs w:val="28"/>
          <w:rtl w:val="0"/>
        </w:rPr>
        <w:t xml:space="preserve">                                          (2.13)</w:t>
      </w:r>
      <w:r w:rsidDel="00000000" w:rsidR="00000000" w:rsidRPr="00000000">
        <w:rPr>
          <w:rtl w:val="0"/>
        </w:rPr>
      </w:r>
    </w:p>
    <w:p w:rsidR="00000000" w:rsidDel="00000000" w:rsidP="00000000" w:rsidRDefault="00000000" w:rsidRPr="00000000" w14:paraId="00000134">
      <w:pPr>
        <w:spacing w:after="0" w:lineRule="auto"/>
        <w:ind w:left="360" w:firstLine="0"/>
        <w:jc w:val="both"/>
        <w:rPr/>
      </w:pPr>
      <w:r w:rsidDel="00000000" w:rsidR="00000000" w:rsidRPr="00000000">
        <w:rPr>
          <w:rtl w:val="0"/>
        </w:rPr>
        <w:t xml:space="preserve">Предвид оценките на пределните вероятности, отбелязва се най-вероятната стойност за всеки отместен възел. Ако някой </w:t>
      </w:r>
      <w:r w:rsidDel="00000000" w:rsidR="00000000" w:rsidRPr="00000000">
        <w:rPr>
          <w:b w:val="1"/>
          <w:rtl w:val="0"/>
        </w:rPr>
        <w:t xml:space="preserve">zero-curl</w:t>
      </w:r>
      <w:r w:rsidDel="00000000" w:rsidR="00000000" w:rsidRPr="00000000">
        <w:rPr>
          <w:rtl w:val="0"/>
        </w:rPr>
        <w:t xml:space="preserve"> ограничение остане нарушено, трябва да се използва стабилна техника за интегриране като интеграция с най-малко квадрати(</w:t>
      </w:r>
      <w:r w:rsidDel="00000000" w:rsidR="00000000" w:rsidRPr="00000000">
        <w:rPr>
          <w:b w:val="1"/>
          <w:rtl w:val="0"/>
        </w:rPr>
        <w:t xml:space="preserve">least-squares integration</w:t>
      </w:r>
      <w:r w:rsidDel="00000000" w:rsidR="00000000" w:rsidRPr="00000000">
        <w:rPr>
          <w:rtl w:val="0"/>
        </w:rPr>
        <w:t xml:space="preserve">).</w:t>
      </w:r>
    </w:p>
    <w:p w:rsidR="00000000" w:rsidDel="00000000" w:rsidP="00000000" w:rsidRDefault="00000000" w:rsidRPr="00000000" w14:paraId="00000135">
      <w:pPr>
        <w:spacing w:after="0" w:lineRule="auto"/>
        <w:ind w:left="360" w:firstLine="0"/>
        <w:jc w:val="both"/>
        <w:rPr/>
      </w:pPr>
      <w:r w:rsidDel="00000000" w:rsidR="00000000" w:rsidRPr="00000000">
        <w:rPr>
          <w:b w:val="1"/>
          <w:rtl w:val="0"/>
        </w:rPr>
        <w:t xml:space="preserve">2.2.3 Дискусия</w:t>
      </w:r>
      <w:r w:rsidDel="00000000" w:rsidR="00000000" w:rsidRPr="00000000">
        <w:rPr>
          <w:rtl w:val="0"/>
        </w:rPr>
      </w:r>
    </w:p>
    <w:p w:rsidR="00000000" w:rsidDel="00000000" w:rsidP="00000000" w:rsidRDefault="00000000" w:rsidRPr="00000000" w14:paraId="00000136">
      <w:pPr>
        <w:spacing w:after="0" w:lineRule="auto"/>
        <w:ind w:left="360" w:firstLine="0"/>
        <w:jc w:val="both"/>
        <w:rPr/>
      </w:pPr>
      <w:r w:rsidDel="00000000" w:rsidR="00000000" w:rsidRPr="00000000">
        <w:rPr>
          <w:rtl w:val="0"/>
        </w:rPr>
        <w:t xml:space="preserve">Гореспоменатите методи за разгъване на фази, използващи една карта на дълбочината, имат предимство, че времето за събуране не се увеличава като артефактите за движение са минимални. Въпреки това, методите разчитат на твърдото предположения, които са крехки в реални ситуации. Например, отразителните способности на сцената могат да варират по много начини. В този случай е трудно да се засекат неразгънатите региони на база на коригираните стойности на амплитудата. В допълнение, сцената може да бъде прекъсната, ако съдържа множество обекти, които се заглушават. В този случай, неразгънатите граници са склонни да съвпадат с границите на обекта и често е трудно да се наблюдават големи дълбочинни прекъсвания през границите, което играе важна роля в определянето на броя относителни нерагръщания.</w:t>
      </w:r>
    </w:p>
    <w:p w:rsidR="00000000" w:rsidDel="00000000" w:rsidP="00000000" w:rsidRDefault="00000000" w:rsidRPr="00000000" w14:paraId="00000137">
      <w:pPr>
        <w:spacing w:after="0" w:lineRule="auto"/>
        <w:ind w:left="360" w:firstLine="0"/>
        <w:jc w:val="both"/>
        <w:rPr/>
      </w:pPr>
      <w:r w:rsidDel="00000000" w:rsidR="00000000" w:rsidRPr="00000000">
        <w:rPr>
          <w:rtl w:val="0"/>
        </w:rPr>
        <w:t xml:space="preserve">Предложенията могат да бъдат облекчени чрез използване на много карти на дълбочината при възможно увеличаване на времето за извличане. Следващата секция представя методи за разгръщане, които използват множество карти на дълбочината.</w:t>
      </w:r>
    </w:p>
    <w:p w:rsidR="00000000" w:rsidDel="00000000" w:rsidP="00000000" w:rsidRDefault="00000000" w:rsidRPr="00000000" w14:paraId="00000138">
      <w:pPr>
        <w:numPr>
          <w:ilvl w:val="1"/>
          <w:numId w:val="3"/>
        </w:numPr>
        <w:spacing w:after="0" w:lineRule="auto"/>
        <w:ind w:left="360"/>
        <w:jc w:val="both"/>
      </w:pPr>
      <w:r w:rsidDel="00000000" w:rsidR="00000000" w:rsidRPr="00000000">
        <w:rPr>
          <w:b w:val="1"/>
          <w:rtl w:val="0"/>
        </w:rPr>
        <w:t xml:space="preserve">Фазово разгръщане от множество карти на дълбочината</w:t>
      </w:r>
      <w:r w:rsidDel="00000000" w:rsidR="00000000" w:rsidRPr="00000000">
        <w:rPr>
          <w:rtl w:val="0"/>
        </w:rPr>
      </w:r>
    </w:p>
    <w:p w:rsidR="00000000" w:rsidDel="00000000" w:rsidP="00000000" w:rsidRDefault="00000000" w:rsidRPr="00000000" w14:paraId="00000139">
      <w:pPr>
        <w:spacing w:after="0" w:lineRule="auto"/>
        <w:ind w:left="360" w:firstLine="0"/>
        <w:jc w:val="both"/>
        <w:rPr/>
      </w:pPr>
      <w:r w:rsidDel="00000000" w:rsidR="00000000" w:rsidRPr="00000000">
        <w:rPr>
          <w:rtl w:val="0"/>
        </w:rPr>
        <w:t xml:space="preserve">Нека предположим, че са налични двойка карти</w:t>
      </w:r>
      <m:oMath>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M</m:t>
            </m:r>
          </m:e>
          <m:sub>
            <m:r>
              <w:rPr>
                <w:rFonts w:ascii="Cambria Math" w:cs="Cambria Math" w:eastAsia="Cambria Math" w:hAnsi="Cambria Math"/>
                <w:sz w:val="28"/>
                <w:szCs w:val="28"/>
              </w:rPr>
              <m:t xml:space="preserve">1</m:t>
            </m:r>
          </m:sub>
        </m:sSub>
      </m:oMath>
      <w:r w:rsidDel="00000000" w:rsidR="00000000" w:rsidRPr="00000000">
        <w:rPr>
          <w:rtl w:val="0"/>
        </w:rPr>
        <w:t xml:space="preserve">и</w:t>
      </w:r>
      <m:oMath>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M</m:t>
            </m:r>
          </m:e>
          <m:sub>
            <m:r>
              <w:rPr>
                <w:rFonts w:ascii="Cambria Math" w:cs="Cambria Math" w:eastAsia="Cambria Math" w:hAnsi="Cambria Math"/>
                <w:sz w:val="28"/>
                <w:szCs w:val="28"/>
              </w:rPr>
              <m:t xml:space="preserve">2</m:t>
            </m:r>
          </m:sub>
        </m:sSub>
      </m:oMath>
      <w:r w:rsidDel="00000000" w:rsidR="00000000" w:rsidRPr="00000000">
        <w:rPr>
          <w:rtl w:val="0"/>
        </w:rPr>
        <w:t xml:space="preserve">на сцената, които са извлечени с различна модулни честоти</w:t>
      </w:r>
      <m:oMath>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f</m:t>
            </m:r>
          </m:e>
          <m:sub>
            <m:r>
              <w:rPr>
                <w:rFonts w:ascii="Cambria Math" w:cs="Cambria Math" w:eastAsia="Cambria Math" w:hAnsi="Cambria Math"/>
                <w:sz w:val="28"/>
                <w:szCs w:val="28"/>
              </w:rPr>
              <m:t xml:space="preserve">1</m:t>
            </m:r>
          </m:sub>
        </m:sSub>
        <m:r>
          <w:rPr>
            <w:rFonts w:ascii="Cambria Math" w:cs="Cambria Math" w:eastAsia="Cambria Math" w:hAnsi="Cambria Math"/>
            <w:sz w:val="28"/>
            <w:szCs w:val="28"/>
          </w:rPr>
          <m:t xml:space="preserve">и</m:t>
        </m:r>
      </m:oMath>
      <m:oMath>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f</m:t>
            </m:r>
          </m:e>
          <m:sub>
            <m:r>
              <w:rPr>
                <w:rFonts w:ascii="Cambria Math" w:cs="Cambria Math" w:eastAsia="Cambria Math" w:hAnsi="Cambria Math"/>
                <w:sz w:val="28"/>
                <w:szCs w:val="28"/>
              </w:rPr>
              <m:t xml:space="preserve">2</m:t>
            </m:r>
          </m:sub>
        </m:sSub>
      </m:oMath>
      <w:r w:rsidDel="00000000" w:rsidR="00000000" w:rsidRPr="00000000">
        <w:rPr>
          <w:rtl w:val="0"/>
        </w:rPr>
        <w:t xml:space="preserve">от една и съща гледна точка. В този случай, пиксел </w:t>
      </w:r>
      <w:r w:rsidDel="00000000" w:rsidR="00000000" w:rsidRPr="00000000">
        <w:rPr>
          <w:b w:val="1"/>
          <w:rtl w:val="0"/>
        </w:rPr>
        <w:t xml:space="preserve">p</w:t>
      </w:r>
      <w:r w:rsidDel="00000000" w:rsidR="00000000" w:rsidRPr="00000000">
        <w:rPr>
          <w:rtl w:val="0"/>
        </w:rPr>
        <w:t xml:space="preserve"> в </w:t>
      </w:r>
      <m:oMath>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M</m:t>
            </m:r>
          </m:e>
          <m:sub>
            <m:r>
              <w:rPr>
                <w:rFonts w:ascii="Cambria Math" w:cs="Cambria Math" w:eastAsia="Cambria Math" w:hAnsi="Cambria Math"/>
                <w:sz w:val="28"/>
                <w:szCs w:val="28"/>
              </w:rPr>
              <m:t xml:space="preserve">1</m:t>
            </m:r>
          </m:sub>
        </m:sSub>
      </m:oMath>
      <w:r w:rsidDel="00000000" w:rsidR="00000000" w:rsidRPr="00000000">
        <w:rPr>
          <w:rFonts w:ascii="Cambria Math" w:cs="Cambria Math" w:eastAsia="Cambria Math" w:hAnsi="Cambria Math"/>
          <w:sz w:val="28"/>
          <w:szCs w:val="28"/>
          <w:rtl w:val="0"/>
        </w:rPr>
        <w:t xml:space="preserve"> </w:t>
      </w:r>
      <w:r w:rsidDel="00000000" w:rsidR="00000000" w:rsidRPr="00000000">
        <w:rPr>
          <w:rtl w:val="0"/>
        </w:rPr>
        <w:t xml:space="preserve">съответства на пиксел </w:t>
      </w:r>
      <w:r w:rsidDel="00000000" w:rsidR="00000000" w:rsidRPr="00000000">
        <w:rPr>
          <w:b w:val="1"/>
          <w:rtl w:val="0"/>
        </w:rPr>
        <w:t xml:space="preserve">p</w:t>
      </w:r>
      <w:r w:rsidDel="00000000" w:rsidR="00000000" w:rsidRPr="00000000">
        <w:rPr>
          <w:rtl w:val="0"/>
        </w:rPr>
        <w:t xml:space="preserve"> в</w:t>
      </w:r>
      <m:oMath>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M</m:t>
            </m:r>
          </m:e>
          <m:sub>
            <m:r>
              <w:rPr>
                <w:rFonts w:ascii="Cambria Math" w:cs="Cambria Math" w:eastAsia="Cambria Math" w:hAnsi="Cambria Math"/>
                <w:sz w:val="28"/>
                <w:szCs w:val="28"/>
              </w:rPr>
              <m:t xml:space="preserve">2</m:t>
            </m:r>
          </m:sub>
        </m:sSub>
      </m:oMath>
      <w:r w:rsidDel="00000000" w:rsidR="00000000" w:rsidRPr="00000000">
        <w:rPr>
          <w:rtl w:val="0"/>
        </w:rPr>
        <w:t xml:space="preserve">, тъй като съответния регион на сцената се проектира върху  на едно и също място на</w:t>
      </w:r>
      <m:oMath>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M</m:t>
            </m:r>
          </m:e>
          <m:sub>
            <m:r>
              <w:rPr>
                <w:rFonts w:ascii="Cambria Math" w:cs="Cambria Math" w:eastAsia="Cambria Math" w:hAnsi="Cambria Math"/>
                <w:sz w:val="28"/>
                <w:szCs w:val="28"/>
              </w:rPr>
              <m:t xml:space="preserve">1</m:t>
            </m:r>
          </m:sub>
        </m:sSub>
      </m:oMath>
      <w:r w:rsidDel="00000000" w:rsidR="00000000" w:rsidRPr="00000000">
        <w:rPr>
          <w:rtl w:val="0"/>
        </w:rPr>
        <w:t xml:space="preserve">и</w:t>
      </w:r>
      <m:oMath>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M</m:t>
            </m:r>
          </m:e>
          <m:sub>
            <m:r>
              <w:rPr>
                <w:rFonts w:ascii="Cambria Math" w:cs="Cambria Math" w:eastAsia="Cambria Math" w:hAnsi="Cambria Math"/>
                <w:sz w:val="28"/>
                <w:szCs w:val="28"/>
              </w:rPr>
              <m:t xml:space="preserve">2</m:t>
            </m:r>
          </m:sub>
        </m:sSub>
      </m:oMath>
      <w:r w:rsidDel="00000000" w:rsidR="00000000" w:rsidRPr="00000000">
        <w:rPr>
          <w:rtl w:val="0"/>
        </w:rPr>
        <w:t xml:space="preserve">. По този начин разгърнатите разстояния при съответните пиксели трябва да бъдат постоянни в в рамките на нивото на шума.</w:t>
      </w:r>
    </w:p>
    <w:p w:rsidR="00000000" w:rsidDel="00000000" w:rsidP="00000000" w:rsidRDefault="00000000" w:rsidRPr="00000000" w14:paraId="0000013A">
      <w:pPr>
        <w:spacing w:after="0" w:lineRule="auto"/>
        <w:ind w:left="360" w:firstLine="0"/>
        <w:jc w:val="both"/>
        <w:rPr/>
      </w:pPr>
      <w:r w:rsidDel="00000000" w:rsidR="00000000" w:rsidRPr="00000000">
        <w:rPr>
          <w:rtl w:val="0"/>
        </w:rPr>
        <w:t xml:space="preserve">През предварителни познания, може да се приеме, че шумът в разгърнатите разстояния следва нулево средно разпределение(</w:t>
      </w:r>
      <w:r w:rsidDel="00000000" w:rsidR="00000000" w:rsidRPr="00000000">
        <w:rPr>
          <w:b w:val="1"/>
          <w:rtl w:val="0"/>
        </w:rPr>
        <w:t xml:space="preserve">zero-mean distribution</w:t>
      </w:r>
      <w:r w:rsidDel="00000000" w:rsidR="00000000" w:rsidRPr="00000000">
        <w:rPr>
          <w:rtl w:val="0"/>
        </w:rPr>
        <w:t xml:space="preserve">). Съгласно това предположение, оценките за максимална вероятност за броя на обвивките в съответните пиксели, трябва да минимизират разликата между техните разгънати разстояния. Нека</w:t>
      </w:r>
      <m:oMath>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m</m:t>
            </m:r>
          </m:e>
          <m:sub>
            <m:r>
              <w:rPr>
                <w:rFonts w:ascii="Cambria Math" w:cs="Cambria Math" w:eastAsia="Cambria Math" w:hAnsi="Cambria Math"/>
                <w:sz w:val="28"/>
                <w:szCs w:val="28"/>
              </w:rPr>
              <m:t xml:space="preserve">p</m:t>
            </m:r>
          </m:sub>
        </m:sSub>
      </m:oMath>
      <w:r w:rsidDel="00000000" w:rsidR="00000000" w:rsidRPr="00000000">
        <w:rPr>
          <w:rtl w:val="0"/>
        </w:rPr>
        <w:t xml:space="preserve">и</w:t>
      </w:r>
      <m:oMath>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n</m:t>
            </m:r>
          </m:e>
          <m:sub>
            <m:r>
              <w:rPr>
                <w:rFonts w:ascii="Cambria Math" w:cs="Cambria Math" w:eastAsia="Cambria Math" w:hAnsi="Cambria Math"/>
                <w:sz w:val="28"/>
                <w:szCs w:val="28"/>
              </w:rPr>
              <m:t xml:space="preserve">p</m:t>
            </m:r>
          </m:sub>
        </m:sSub>
      </m:oMath>
      <w:r w:rsidDel="00000000" w:rsidR="00000000" w:rsidRPr="00000000">
        <w:rPr>
          <w:rtl w:val="0"/>
        </w:rPr>
        <w:t xml:space="preserve">са брой на обвивки в пиксел p съответно в</w:t>
      </w:r>
      <m:oMath>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M</m:t>
            </m:r>
          </m:e>
          <m:sub>
            <m:r>
              <w:rPr>
                <w:rFonts w:ascii="Cambria Math" w:cs="Cambria Math" w:eastAsia="Cambria Math" w:hAnsi="Cambria Math"/>
                <w:sz w:val="28"/>
                <w:szCs w:val="28"/>
              </w:rPr>
              <m:t xml:space="preserve">1</m:t>
            </m:r>
          </m:sub>
        </m:sSub>
      </m:oMath>
      <w:r w:rsidDel="00000000" w:rsidR="00000000" w:rsidRPr="00000000">
        <w:rPr>
          <w:rtl w:val="0"/>
        </w:rPr>
        <w:t xml:space="preserve">и</w:t>
      </w:r>
      <m:oMath>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M</m:t>
            </m:r>
          </m:e>
          <m:sub>
            <m:r>
              <w:rPr>
                <w:rFonts w:ascii="Cambria Math" w:cs="Cambria Math" w:eastAsia="Cambria Math" w:hAnsi="Cambria Math"/>
                <w:sz w:val="28"/>
                <w:szCs w:val="28"/>
              </w:rPr>
              <m:t xml:space="preserve">2</m:t>
            </m:r>
          </m:sub>
        </m:sSub>
      </m:oMath>
      <w:r w:rsidDel="00000000" w:rsidR="00000000" w:rsidRPr="00000000">
        <w:rPr>
          <w:rtl w:val="0"/>
        </w:rPr>
        <w:t xml:space="preserve">. Тогава можат да се изберат , които минимизират</w:t>
      </w:r>
      <m:oMath>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g(m</m:t>
            </m:r>
          </m:e>
          <m:sub>
            <m:r>
              <w:rPr>
                <w:rFonts w:ascii="Cambria Math" w:cs="Cambria Math" w:eastAsia="Cambria Math" w:hAnsi="Cambria Math"/>
                <w:sz w:val="28"/>
                <w:szCs w:val="28"/>
              </w:rPr>
              <m:t xml:space="preserve">p</m:t>
            </m:r>
          </m:sub>
        </m:sSub>
      </m:oMath>
      <w:r w:rsidDel="00000000" w:rsidR="00000000" w:rsidRPr="00000000">
        <w:rPr>
          <w:rFonts w:ascii="Cambria Math" w:cs="Cambria Math" w:eastAsia="Cambria Math" w:hAnsi="Cambria Math"/>
          <w:sz w:val="28"/>
          <w:szCs w:val="28"/>
          <w:rtl w:val="0"/>
        </w:rPr>
        <w:t xml:space="preserve">,</w:t>
      </w:r>
      <m:oMath>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n</m:t>
            </m:r>
          </m:e>
          <m:sub>
            <m:r>
              <w:rPr>
                <w:rFonts w:ascii="Cambria Math" w:cs="Cambria Math" w:eastAsia="Cambria Math" w:hAnsi="Cambria Math"/>
                <w:sz w:val="28"/>
                <w:szCs w:val="28"/>
              </w:rPr>
              <m:t xml:space="preserve">p</m:t>
            </m:r>
          </m:sub>
        </m:sSub>
      </m:oMath>
      <w:r w:rsidDel="00000000" w:rsidR="00000000" w:rsidRPr="00000000">
        <w:rPr>
          <w:rFonts w:ascii="Cambria Math" w:cs="Cambria Math" w:eastAsia="Cambria Math" w:hAnsi="Cambria Math"/>
          <w:sz w:val="28"/>
          <w:szCs w:val="28"/>
          <w:rtl w:val="0"/>
        </w:rPr>
        <w:t xml:space="preserve">)</w:t>
      </w:r>
      <w:r w:rsidDel="00000000" w:rsidR="00000000" w:rsidRPr="00000000">
        <w:rPr>
          <w:rtl w:val="0"/>
        </w:rPr>
        <w:t xml:space="preserve"> като</w:t>
      </w:r>
    </w:p>
    <w:p w:rsidR="00000000" w:rsidDel="00000000" w:rsidP="00000000" w:rsidRDefault="00000000" w:rsidRPr="00000000" w14:paraId="0000013B">
      <w:pPr>
        <w:tabs>
          <w:tab w:val="left" w:pos="3432"/>
          <w:tab w:val="right" w:pos="9072"/>
        </w:tabs>
        <w:ind w:left="720" w:firstLine="0"/>
        <w:jc w:val="right"/>
        <w:rPr/>
      </w:pPr>
      <m:oMath>
        <m:r>
          <w:rPr>
            <w:rFonts w:ascii="Cambria Math" w:cs="Cambria Math" w:eastAsia="Cambria Math" w:hAnsi="Cambria Math"/>
            <w:sz w:val="28"/>
            <w:szCs w:val="28"/>
          </w:rPr>
          <m:t xml:space="preserve">g(</m:t>
        </m:r>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m</m:t>
            </m:r>
          </m:e>
          <m:sub>
            <m:r>
              <w:rPr>
                <w:rFonts w:ascii="Cambria Math" w:cs="Cambria Math" w:eastAsia="Cambria Math" w:hAnsi="Cambria Math"/>
                <w:sz w:val="28"/>
                <w:szCs w:val="28"/>
              </w:rPr>
              <m:t xml:space="preserve">p</m:t>
            </m:r>
          </m:sub>
        </m:sSub>
        <m:r>
          <w:rPr>
            <w:rFonts w:ascii="Cambria Math" w:cs="Cambria Math" w:eastAsia="Cambria Math" w:hAnsi="Cambria Math"/>
            <w:sz w:val="28"/>
            <w:szCs w:val="28"/>
          </w:rPr>
          <m:t xml:space="preserve">,</m:t>
        </m:r>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n</m:t>
            </m:r>
          </m:e>
          <m:sub>
            <m:r>
              <w:rPr>
                <w:rFonts w:ascii="Cambria Math" w:cs="Cambria Math" w:eastAsia="Cambria Math" w:hAnsi="Cambria Math"/>
                <w:sz w:val="28"/>
                <w:szCs w:val="28"/>
              </w:rPr>
              <m:t xml:space="preserve">p</m:t>
            </m:r>
          </m:sub>
        </m:sSub>
        <m:r>
          <w:rPr>
            <w:rFonts w:ascii="Cambria Math" w:cs="Cambria Math" w:eastAsia="Cambria Math" w:hAnsi="Cambria Math"/>
            <w:sz w:val="28"/>
            <w:szCs w:val="28"/>
          </w:rPr>
          <m:t xml:space="preserve">)=|</m:t>
        </m:r>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d</m:t>
            </m:r>
          </m:e>
          <m:sub>
            <m:r>
              <w:rPr>
                <w:rFonts w:ascii="Cambria Math" w:cs="Cambria Math" w:eastAsia="Cambria Math" w:hAnsi="Cambria Math"/>
                <w:sz w:val="28"/>
                <w:szCs w:val="28"/>
              </w:rPr>
              <m:t xml:space="preserve">p</m:t>
            </m:r>
          </m:sub>
        </m:sSub>
        <m:r>
          <w:rPr>
            <w:rFonts w:ascii="Cambria Math" w:cs="Cambria Math" w:eastAsia="Cambria Math" w:hAnsi="Cambria Math"/>
            <w:sz w:val="28"/>
            <w:szCs w:val="28"/>
          </w:rPr>
          <m:t xml:space="preserve">(</m:t>
        </m:r>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f</m:t>
            </m:r>
          </m:e>
          <m:sub>
            <m:r>
              <w:rPr>
                <w:rFonts w:ascii="Cambria Math" w:cs="Cambria Math" w:eastAsia="Cambria Math" w:hAnsi="Cambria Math"/>
                <w:sz w:val="28"/>
                <w:szCs w:val="28"/>
              </w:rPr>
              <m:t xml:space="preserve">1</m:t>
            </m:r>
          </m:sub>
        </m:sSub>
        <m:r>
          <w:rPr>
            <w:rFonts w:ascii="Cambria Math" w:cs="Cambria Math" w:eastAsia="Cambria Math" w:hAnsi="Cambria Math"/>
            <w:sz w:val="28"/>
            <w:szCs w:val="28"/>
          </w:rPr>
          <m:t xml:space="preserve">)+</m:t>
        </m:r>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m</m:t>
            </m:r>
          </m:e>
          <m:sub>
            <m:r>
              <w:rPr>
                <w:rFonts w:ascii="Cambria Math" w:cs="Cambria Math" w:eastAsia="Cambria Math" w:hAnsi="Cambria Math"/>
                <w:sz w:val="28"/>
                <w:szCs w:val="28"/>
              </w:rPr>
              <m:t xml:space="preserve">p</m:t>
            </m:r>
          </m:sub>
        </m:sSub>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d</m:t>
            </m:r>
          </m:e>
          <m:sub>
            <m:r>
              <w:rPr>
                <w:rFonts w:ascii="Cambria Math" w:cs="Cambria Math" w:eastAsia="Cambria Math" w:hAnsi="Cambria Math"/>
                <w:sz w:val="28"/>
                <w:szCs w:val="28"/>
              </w:rPr>
              <m:t xml:space="preserve">max</m:t>
            </m:r>
          </m:sub>
        </m:sSub>
        <m:r>
          <w:rPr>
            <w:rFonts w:ascii="Cambria Math" w:cs="Cambria Math" w:eastAsia="Cambria Math" w:hAnsi="Cambria Math"/>
            <w:sz w:val="28"/>
            <w:szCs w:val="28"/>
          </w:rPr>
          <m:t xml:space="preserve">(</m:t>
        </m:r>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f</m:t>
            </m:r>
          </m:e>
          <m:sub>
            <m:r>
              <w:rPr>
                <w:rFonts w:ascii="Cambria Math" w:cs="Cambria Math" w:eastAsia="Cambria Math" w:hAnsi="Cambria Math"/>
                <w:sz w:val="28"/>
                <w:szCs w:val="28"/>
              </w:rPr>
              <m:t xml:space="preserve">1</m:t>
            </m:r>
          </m:sub>
        </m:sSub>
        <m:r>
          <w:rPr>
            <w:rFonts w:ascii="Cambria Math" w:cs="Cambria Math" w:eastAsia="Cambria Math" w:hAnsi="Cambria Math"/>
            <w:sz w:val="28"/>
            <w:szCs w:val="28"/>
          </w:rPr>
          <m:t xml:space="preserve">)</m:t>
        </m:r>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-d</m:t>
            </m:r>
          </m:e>
          <m:sub>
            <m:r>
              <w:rPr>
                <w:rFonts w:ascii="Cambria Math" w:cs="Cambria Math" w:eastAsia="Cambria Math" w:hAnsi="Cambria Math"/>
                <w:sz w:val="28"/>
                <w:szCs w:val="28"/>
              </w:rPr>
              <m:t xml:space="preserve">p</m:t>
            </m:r>
          </m:sub>
        </m:sSub>
        <m:r>
          <w:rPr>
            <w:rFonts w:ascii="Cambria Math" w:cs="Cambria Math" w:eastAsia="Cambria Math" w:hAnsi="Cambria Math"/>
            <w:sz w:val="28"/>
            <w:szCs w:val="28"/>
          </w:rPr>
          <m:t xml:space="preserve">(</m:t>
        </m:r>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f</m:t>
            </m:r>
          </m:e>
          <m:sub>
            <m:r>
              <w:rPr>
                <w:rFonts w:ascii="Cambria Math" w:cs="Cambria Math" w:eastAsia="Cambria Math" w:hAnsi="Cambria Math"/>
                <w:sz w:val="28"/>
                <w:szCs w:val="28"/>
              </w:rPr>
              <m:t xml:space="preserve">2</m:t>
            </m:r>
          </m:sub>
        </m:sSub>
        <m:r>
          <w:rPr>
            <w:rFonts w:ascii="Cambria Math" w:cs="Cambria Math" w:eastAsia="Cambria Math" w:hAnsi="Cambria Math"/>
            <w:sz w:val="28"/>
            <w:szCs w:val="28"/>
          </w:rPr>
          <m:t xml:space="preserve">)-</m:t>
        </m:r>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n</m:t>
            </m:r>
          </m:e>
          <m:sub>
            <m:r>
              <w:rPr>
                <w:rFonts w:ascii="Cambria Math" w:cs="Cambria Math" w:eastAsia="Cambria Math" w:hAnsi="Cambria Math"/>
                <w:sz w:val="28"/>
                <w:szCs w:val="28"/>
              </w:rPr>
              <m:t xml:space="preserve">p</m:t>
            </m:r>
          </m:sub>
        </m:sSub>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d</m:t>
            </m:r>
          </m:e>
          <m:sub>
            <m:r>
              <w:rPr>
                <w:rFonts w:ascii="Cambria Math" w:cs="Cambria Math" w:eastAsia="Cambria Math" w:hAnsi="Cambria Math"/>
                <w:sz w:val="28"/>
                <w:szCs w:val="28"/>
              </w:rPr>
              <m:t xml:space="preserve">max</m:t>
            </m:r>
          </m:sub>
        </m:sSub>
        <m:r>
          <w:rPr>
            <w:rFonts w:ascii="Cambria Math" w:cs="Cambria Math" w:eastAsia="Cambria Math" w:hAnsi="Cambria Math"/>
            <w:sz w:val="28"/>
            <w:szCs w:val="28"/>
          </w:rPr>
          <m:t xml:space="preserve">(</m:t>
        </m:r>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f</m:t>
            </m:r>
          </m:e>
          <m:sub>
            <m:r>
              <w:rPr>
                <w:rFonts w:ascii="Cambria Math" w:cs="Cambria Math" w:eastAsia="Cambria Math" w:hAnsi="Cambria Math"/>
                <w:sz w:val="28"/>
                <w:szCs w:val="28"/>
              </w:rPr>
              <m:t xml:space="preserve">2</m:t>
            </m:r>
          </m:sub>
        </m:sSub>
        <m:r>
          <w:rPr>
            <w:rFonts w:ascii="Cambria Math" w:cs="Cambria Math" w:eastAsia="Cambria Math" w:hAnsi="Cambria Math"/>
            <w:sz w:val="28"/>
            <w:szCs w:val="28"/>
          </w:rPr>
          <m:t xml:space="preserve">)|</m:t>
        </m:r>
      </m:oMath>
      <w:r w:rsidDel="00000000" w:rsidR="00000000" w:rsidRPr="00000000">
        <w:rPr>
          <w:rFonts w:ascii="Cambria Math" w:cs="Cambria Math" w:eastAsia="Cambria Math" w:hAnsi="Cambria Math"/>
          <w:sz w:val="28"/>
          <w:szCs w:val="28"/>
          <w:rtl w:val="0"/>
        </w:rPr>
        <w:t xml:space="preserve">           (2.14)</w:t>
      </w:r>
      <w:r w:rsidDel="00000000" w:rsidR="00000000" w:rsidRPr="00000000">
        <w:rPr>
          <w:rtl w:val="0"/>
        </w:rPr>
      </w:r>
    </w:p>
    <w:p w:rsidR="00000000" w:rsidDel="00000000" w:rsidP="00000000" w:rsidRDefault="00000000" w:rsidRPr="00000000" w14:paraId="0000013C">
      <w:pPr>
        <w:spacing w:after="0" w:lineRule="auto"/>
        <w:ind w:left="360" w:firstLine="0"/>
        <w:jc w:val="both"/>
        <w:rPr/>
      </w:pPr>
      <w:r w:rsidDel="00000000" w:rsidR="00000000" w:rsidRPr="00000000">
        <w:rPr>
          <w:rtl w:val="0"/>
        </w:rPr>
      </w:r>
    </w:p>
    <w:p w:rsidR="00000000" w:rsidDel="00000000" w:rsidP="00000000" w:rsidRDefault="00000000" w:rsidRPr="00000000" w14:paraId="0000013D">
      <w:pPr>
        <w:spacing w:after="0" w:lineRule="auto"/>
        <w:ind w:left="360" w:firstLine="0"/>
        <w:jc w:val="both"/>
        <w:rPr/>
      </w:pPr>
      <w:r w:rsidDel="00000000" w:rsidR="00000000" w:rsidRPr="00000000">
        <w:rPr>
          <w:rtl w:val="0"/>
        </w:rPr>
        <w:t xml:space="preserve">,където</w:t>
      </w:r>
      <m:oMath>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d</m:t>
            </m:r>
          </m:e>
          <m:sub>
            <m:r>
              <w:rPr>
                <w:rFonts w:ascii="Cambria Math" w:cs="Cambria Math" w:eastAsia="Cambria Math" w:hAnsi="Cambria Math"/>
                <w:sz w:val="28"/>
                <w:szCs w:val="28"/>
              </w:rPr>
              <m:t xml:space="preserve">p</m:t>
            </m:r>
          </m:sub>
        </m:sSub>
        <m:r>
          <w:rPr>
            <w:rFonts w:ascii="Cambria Math" w:cs="Cambria Math" w:eastAsia="Cambria Math" w:hAnsi="Cambria Math"/>
            <w:sz w:val="28"/>
            <w:szCs w:val="28"/>
          </w:rPr>
          <m:t xml:space="preserve">(</m:t>
        </m:r>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f</m:t>
            </m:r>
          </m:e>
          <m:sub>
            <m:r>
              <w:rPr>
                <w:rFonts w:ascii="Cambria Math" w:cs="Cambria Math" w:eastAsia="Cambria Math" w:hAnsi="Cambria Math"/>
                <w:sz w:val="28"/>
                <w:szCs w:val="28"/>
              </w:rPr>
              <m:t xml:space="preserve">1</m:t>
            </m:r>
          </m:sub>
        </m:sSub>
        <m:r>
          <w:rPr>
            <w:rFonts w:ascii="Cambria Math" w:cs="Cambria Math" w:eastAsia="Cambria Math" w:hAnsi="Cambria Math"/>
            <w:sz w:val="28"/>
            <w:szCs w:val="28"/>
          </w:rPr>
          <m:t xml:space="preserve">)</m:t>
        </m:r>
      </m:oMath>
      <w:r w:rsidDel="00000000" w:rsidR="00000000" w:rsidRPr="00000000">
        <w:rPr>
          <w:rtl w:val="0"/>
        </w:rPr>
        <w:t xml:space="preserve">и</w:t>
      </w:r>
      <m:oMath>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d</m:t>
            </m:r>
          </m:e>
          <m:sub>
            <m:r>
              <w:rPr>
                <w:rFonts w:ascii="Cambria Math" w:cs="Cambria Math" w:eastAsia="Cambria Math" w:hAnsi="Cambria Math"/>
                <w:sz w:val="28"/>
                <w:szCs w:val="28"/>
              </w:rPr>
              <m:t xml:space="preserve">p</m:t>
            </m:r>
          </m:sub>
        </m:sSub>
        <m:r>
          <w:rPr>
            <w:rFonts w:ascii="Cambria Math" w:cs="Cambria Math" w:eastAsia="Cambria Math" w:hAnsi="Cambria Math"/>
            <w:sz w:val="28"/>
            <w:szCs w:val="28"/>
          </w:rPr>
          <m:t xml:space="preserve">(</m:t>
        </m:r>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f</m:t>
            </m:r>
          </m:e>
          <m:sub>
            <m:r>
              <w:rPr>
                <w:rFonts w:ascii="Cambria Math" w:cs="Cambria Math" w:eastAsia="Cambria Math" w:hAnsi="Cambria Math"/>
                <w:sz w:val="28"/>
                <w:szCs w:val="28"/>
              </w:rPr>
              <m:t xml:space="preserve">2</m:t>
            </m:r>
          </m:sub>
        </m:sSub>
        <m:r>
          <w:rPr>
            <w:rFonts w:ascii="Cambria Math" w:cs="Cambria Math" w:eastAsia="Cambria Math" w:hAnsi="Cambria Math"/>
            <w:sz w:val="28"/>
            <w:szCs w:val="28"/>
          </w:rPr>
          <m:t xml:space="preserve">)</m:t>
        </m:r>
      </m:oMath>
      <w:r w:rsidDel="00000000" w:rsidR="00000000" w:rsidRPr="00000000">
        <w:rPr>
          <w:rtl w:val="0"/>
        </w:rPr>
        <w:t xml:space="preserve">означават разстоянието от пиксел </w:t>
      </w:r>
      <w:r w:rsidDel="00000000" w:rsidR="00000000" w:rsidRPr="00000000">
        <w:rPr>
          <w:b w:val="1"/>
          <w:rtl w:val="0"/>
        </w:rPr>
        <w:t xml:space="preserve">p</w:t>
      </w:r>
      <w:r w:rsidDel="00000000" w:rsidR="00000000" w:rsidRPr="00000000">
        <w:rPr>
          <w:rtl w:val="0"/>
        </w:rPr>
        <w:t xml:space="preserve"> съответно до</w:t>
      </w:r>
      <m:oMath>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M</m:t>
            </m:r>
          </m:e>
          <m:sub>
            <m:r>
              <w:rPr>
                <w:rFonts w:ascii="Cambria Math" w:cs="Cambria Math" w:eastAsia="Cambria Math" w:hAnsi="Cambria Math"/>
                <w:sz w:val="28"/>
                <w:szCs w:val="28"/>
              </w:rPr>
              <m:t xml:space="preserve">1</m:t>
            </m:r>
          </m:sub>
        </m:sSub>
      </m:oMath>
      <w:r w:rsidDel="00000000" w:rsidR="00000000" w:rsidRPr="00000000">
        <w:rPr>
          <w:rtl w:val="0"/>
        </w:rPr>
        <w:t xml:space="preserve">и</w:t>
      </w:r>
      <m:oMath>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M</m:t>
            </m:r>
          </m:e>
          <m:sub>
            <m:r>
              <w:rPr>
                <w:rFonts w:ascii="Cambria Math" w:cs="Cambria Math" w:eastAsia="Cambria Math" w:hAnsi="Cambria Math"/>
                <w:sz w:val="28"/>
                <w:szCs w:val="28"/>
              </w:rPr>
              <m:t xml:space="preserve">2</m:t>
            </m:r>
          </m:sub>
        </m:sSub>
      </m:oMath>
      <w:r w:rsidDel="00000000" w:rsidR="00000000" w:rsidRPr="00000000">
        <w:rPr>
          <w:rFonts w:ascii="Cambria Math" w:cs="Cambria Math" w:eastAsia="Cambria Math" w:hAnsi="Cambria Math"/>
          <w:sz w:val="28"/>
          <w:szCs w:val="28"/>
          <w:rtl w:val="0"/>
        </w:rPr>
        <w:t xml:space="preserve">, </w:t>
      </w:r>
      <w:r w:rsidDel="00000000" w:rsidR="00000000" w:rsidRPr="00000000">
        <w:rPr>
          <w:rtl w:val="0"/>
        </w:rPr>
        <w:t xml:space="preserve">и</w:t>
      </w:r>
      <m:oMath>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d</m:t>
            </m:r>
          </m:e>
          <m:sub>
            <m:r>
              <w:rPr>
                <w:rFonts w:ascii="Cambria Math" w:cs="Cambria Math" w:eastAsia="Cambria Math" w:hAnsi="Cambria Math"/>
                <w:sz w:val="28"/>
                <w:szCs w:val="28"/>
              </w:rPr>
              <m:t xml:space="preserve">max</m:t>
            </m:r>
          </m:sub>
        </m:sSub>
        <m:r>
          <w:rPr>
            <w:rFonts w:ascii="Cambria Math" w:cs="Cambria Math" w:eastAsia="Cambria Math" w:hAnsi="Cambria Math"/>
            <w:sz w:val="28"/>
            <w:szCs w:val="28"/>
          </w:rPr>
          <m:t xml:space="preserve">(</m:t>
        </m:r>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f</m:t>
            </m:r>
          </m:e>
          <m:sub/>
        </m:sSub>
        <m:r>
          <w:rPr>
            <w:rFonts w:ascii="Cambria Math" w:cs="Cambria Math" w:eastAsia="Cambria Math" w:hAnsi="Cambria Math"/>
            <w:sz w:val="28"/>
            <w:szCs w:val="28"/>
          </w:rPr>
          <m:t xml:space="preserve">)</m:t>
        </m:r>
      </m:oMath>
      <w:r w:rsidDel="00000000" w:rsidR="00000000" w:rsidRPr="00000000">
        <w:rPr>
          <w:rtl w:val="0"/>
        </w:rPr>
        <w:t xml:space="preserve">означава максималния обхват на</w:t>
      </w:r>
      <m:oMath>
        <m:r>
          <w:rPr>
            <w:rFonts w:ascii="Cambria Math" w:cs="Cambria Math" w:eastAsia="Cambria Math" w:hAnsi="Cambria Math"/>
            <w:sz w:val="28"/>
            <w:szCs w:val="28"/>
          </w:rPr>
          <m:t xml:space="preserve">f</m:t>
        </m:r>
      </m:oMath>
      <w:r w:rsidDel="00000000" w:rsidR="00000000" w:rsidRPr="00000000">
        <w:rPr>
          <w:rtl w:val="0"/>
        </w:rPr>
        <w:t xml:space="preserve">.</w:t>
      </w:r>
    </w:p>
    <w:p w:rsidR="00000000" w:rsidDel="00000000" w:rsidP="00000000" w:rsidRDefault="00000000" w:rsidRPr="00000000" w14:paraId="0000013E">
      <w:pPr>
        <w:spacing w:after="0" w:lineRule="auto"/>
        <w:ind w:left="360" w:firstLine="0"/>
        <w:jc w:val="both"/>
        <w:rPr/>
      </w:pPr>
      <w:r w:rsidDel="00000000" w:rsidR="00000000" w:rsidRPr="00000000">
        <w:rPr>
          <w:rtl w:val="0"/>
        </w:rPr>
        <w:t xml:space="preserve">Ограничението на последователността на дълбочината е споменато от G¨okt¨urk et al. и използвано от  Falie и Buzuloiu за фазово разгъване за ToF камери. Силата на осветлението на ToF камерите обаче е ограничена поради проблема с безопасността на очите и отразителната способност на сцената може да бъде много ниска. В тази ситуация, количеството шум може да бъде за точен брой отбивки, за да се сведе до минимум</w:t>
      </w:r>
      <m:oMath>
        <m:r>
          <w:rPr>
            <w:rFonts w:ascii="Cambria Math" w:cs="Cambria Math" w:eastAsia="Cambria Math" w:hAnsi="Cambria Math"/>
            <w:sz w:val="28"/>
            <w:szCs w:val="28"/>
          </w:rPr>
          <m:t xml:space="preserve">g(</m:t>
        </m:r>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m</m:t>
            </m:r>
          </m:e>
          <m:sub>
            <m:r>
              <w:rPr>
                <w:rFonts w:ascii="Cambria Math" w:cs="Cambria Math" w:eastAsia="Cambria Math" w:hAnsi="Cambria Math"/>
                <w:sz w:val="28"/>
                <w:szCs w:val="28"/>
              </w:rPr>
              <m:t xml:space="preserve">p</m:t>
            </m:r>
          </m:sub>
        </m:sSub>
        <m:r>
          <w:rPr>
            <w:rFonts w:ascii="Cambria Math" w:cs="Cambria Math" w:eastAsia="Cambria Math" w:hAnsi="Cambria Math"/>
            <w:sz w:val="28"/>
            <w:szCs w:val="28"/>
          </w:rPr>
          <m:t xml:space="preserve">,</m:t>
        </m:r>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n</m:t>
            </m:r>
          </m:e>
          <m:sub>
            <m:r>
              <w:rPr>
                <w:rFonts w:ascii="Cambria Math" w:cs="Cambria Math" w:eastAsia="Cambria Math" w:hAnsi="Cambria Math"/>
                <w:sz w:val="28"/>
                <w:szCs w:val="28"/>
              </w:rPr>
              <m:t xml:space="preserve">p</m:t>
            </m:r>
          </m:sub>
        </m:sSub>
        <m:r>
          <w:rPr>
            <w:rFonts w:ascii="Cambria Math" w:cs="Cambria Math" w:eastAsia="Cambria Math" w:hAnsi="Cambria Math"/>
            <w:sz w:val="28"/>
            <w:szCs w:val="28"/>
          </w:rPr>
          <m:t xml:space="preserve">)</m:t>
        </m:r>
      </m:oMath>
      <w:r w:rsidDel="00000000" w:rsidR="00000000" w:rsidRPr="00000000">
        <w:rPr>
          <w:rtl w:val="0"/>
        </w:rPr>
        <w:t xml:space="preserve">. За надеждна оценка спрямо шума, Droeschel включват ограничението на последователността на дълбочината в по-ранната си работа за една карта на дълбочината, използвайки допълнителна карта на дълбочината с различна честота на модулация.</w:t>
      </w:r>
    </w:p>
    <w:p w:rsidR="00000000" w:rsidDel="00000000" w:rsidP="00000000" w:rsidRDefault="00000000" w:rsidRPr="00000000" w14:paraId="0000013F">
      <w:pPr>
        <w:spacing w:after="0" w:lineRule="auto"/>
        <w:ind w:left="360" w:firstLine="0"/>
        <w:jc w:val="both"/>
        <w:rPr/>
      </w:pPr>
      <w:r w:rsidDel="00000000" w:rsidR="00000000" w:rsidRPr="00000000">
        <w:rPr>
          <w:rtl w:val="0"/>
        </w:rPr>
        <w:t xml:space="preserve">Ако се придобие двойка карти на дълбочината на динамична сцена последователно и независимо, пикселите на едно и също място няма да са еднакви. За обработка на такива динамични сцени, няколко от подходите придобиват карти на дълбочината едновременно. Това може да се раздели на методи с една или много камери, както е обяснено по-долу.</w:t>
      </w:r>
    </w:p>
    <w:p w:rsidR="00000000" w:rsidDel="00000000" w:rsidP="00000000" w:rsidRDefault="00000000" w:rsidRPr="00000000" w14:paraId="00000140">
      <w:pPr>
        <w:spacing w:after="0" w:lineRule="auto"/>
        <w:ind w:left="360" w:firstLine="0"/>
        <w:jc w:val="both"/>
        <w:rPr/>
      </w:pPr>
      <w:r w:rsidDel="00000000" w:rsidR="00000000" w:rsidRPr="00000000">
        <w:rPr>
          <w:b w:val="1"/>
          <w:rtl w:val="0"/>
        </w:rPr>
        <w:t xml:space="preserve">2.3.1 Методи с една камера</w:t>
      </w:r>
      <w:r w:rsidDel="00000000" w:rsidR="00000000" w:rsidRPr="00000000">
        <w:rPr>
          <w:rtl w:val="0"/>
        </w:rPr>
      </w:r>
    </w:p>
    <w:p w:rsidR="00000000" w:rsidDel="00000000" w:rsidP="00000000" w:rsidRDefault="00000000" w:rsidRPr="00000000" w14:paraId="00000141">
      <w:pPr>
        <w:spacing w:after="0" w:lineRule="auto"/>
        <w:ind w:left="360" w:firstLine="0"/>
        <w:jc w:val="both"/>
        <w:rPr/>
      </w:pPr>
      <w:r w:rsidDel="00000000" w:rsidR="00000000" w:rsidRPr="00000000">
        <w:rPr>
          <w:rtl w:val="0"/>
        </w:rPr>
        <w:t xml:space="preserve">За извличане на две карти на дълбочината едновременно, за всеки период на интеграция са необходимо 4 контролни сигнала, което води до 8 проби в двойка от два различни периода на интеграция. Payne предлага специална хардуерна система, която едновременното придобиване на две карти на дълбочината с различна модулна честота. която разделя времето на интеграция на две, превключвайки между честотите</w:t>
      </w:r>
      <m:oMath>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f</m:t>
            </m:r>
          </m:e>
          <m:sub>
            <m:r>
              <w:rPr>
                <w:rFonts w:ascii="Cambria Math" w:cs="Cambria Math" w:eastAsia="Cambria Math" w:hAnsi="Cambria Math"/>
                <w:sz w:val="28"/>
                <w:szCs w:val="28"/>
              </w:rPr>
              <m:t xml:space="preserve">1</m:t>
            </m:r>
          </m:sub>
        </m:sSub>
      </m:oMath>
      <w:r w:rsidDel="00000000" w:rsidR="00000000" w:rsidRPr="00000000">
        <w:rPr>
          <w:rtl w:val="0"/>
        </w:rPr>
        <w:t xml:space="preserve">и</w:t>
      </w:r>
      <m:oMath>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f</m:t>
            </m:r>
          </m:e>
          <m:sub>
            <m:r>
              <w:rPr>
                <w:rFonts w:ascii="Cambria Math" w:cs="Cambria Math" w:eastAsia="Cambria Math" w:hAnsi="Cambria Math"/>
                <w:sz w:val="28"/>
                <w:szCs w:val="28"/>
              </w:rPr>
              <m:t xml:space="preserve">2</m:t>
            </m:r>
          </m:sub>
        </m:sSub>
      </m:oMath>
      <w:r w:rsidDel="00000000" w:rsidR="00000000" w:rsidRPr="00000000">
        <w:rPr>
          <w:rtl w:val="0"/>
        </w:rPr>
        <w:t xml:space="preserve">както е показано на фиг. 2.9.</w:t>
      </w:r>
    </w:p>
    <w:p w:rsidR="00000000" w:rsidDel="00000000" w:rsidP="00000000" w:rsidRDefault="00000000" w:rsidRPr="00000000" w14:paraId="00000142">
      <w:pPr>
        <w:spacing w:after="0" w:lineRule="auto"/>
        <w:ind w:left="360" w:firstLine="0"/>
        <w:jc w:val="both"/>
        <w:rPr/>
      </w:pPr>
      <w:r w:rsidDel="00000000" w:rsidR="00000000" w:rsidRPr="00000000">
        <w:rPr>
          <w:rtl w:val="0"/>
        </w:rPr>
      </w:r>
    </w:p>
    <w:p w:rsidR="00000000" w:rsidDel="00000000" w:rsidP="00000000" w:rsidRDefault="00000000" w:rsidRPr="00000000" w14:paraId="00000143">
      <w:pPr>
        <w:spacing w:after="0" w:lineRule="auto"/>
        <w:ind w:left="360" w:firstLine="0"/>
        <w:jc w:val="left"/>
        <w:rPr/>
      </w:pPr>
      <w:r w:rsidDel="00000000" w:rsidR="00000000" w:rsidRPr="00000000">
        <w:rPr/>
        <w:drawing>
          <wp:inline distB="114300" distT="114300" distL="114300" distR="114300">
            <wp:extent cx="3591243" cy="2163399"/>
            <wp:effectExtent b="0" l="0" r="0" t="0"/>
            <wp:docPr id="15" name="image2.png"/>
            <a:graphic>
              <a:graphicData uri="http://schemas.openxmlformats.org/drawingml/2006/picture">
                <pic:pic>
                  <pic:nvPicPr>
                    <pic:cNvPr id="0" name="image2.png"/>
                    <pic:cNvPicPr preferRelativeResize="0"/>
                  </pic:nvPicPr>
                  <pic:blipFill>
                    <a:blip r:embed="rId76"/>
                    <a:srcRect b="0" l="0" r="0" t="0"/>
                    <a:stretch>
                      <a:fillRect/>
                    </a:stretch>
                  </pic:blipFill>
                  <pic:spPr>
                    <a:xfrm>
                      <a:off x="0" y="0"/>
                      <a:ext cx="3591243" cy="2163399"/>
                    </a:xfrm>
                    <a:prstGeom prst="rect"/>
                    <a:ln/>
                  </pic:spPr>
                </pic:pic>
              </a:graphicData>
            </a:graphic>
          </wp:inline>
        </w:drawing>
      </w:r>
      <w:r w:rsidDel="00000000" w:rsidR="00000000" w:rsidRPr="00000000">
        <w:rPr>
          <w:rtl w:val="0"/>
        </w:rPr>
      </w:r>
    </w:p>
    <w:p w:rsidR="00000000" w:rsidDel="00000000" w:rsidP="00000000" w:rsidRDefault="00000000" w:rsidRPr="00000000" w14:paraId="00000144">
      <w:pPr>
        <w:spacing w:after="0" w:lineRule="auto"/>
        <w:ind w:left="360" w:firstLine="0"/>
        <w:jc w:val="both"/>
        <w:rPr/>
      </w:pPr>
      <w:r w:rsidDel="00000000" w:rsidR="00000000" w:rsidRPr="00000000">
        <w:rPr>
          <w:rtl w:val="0"/>
        </w:rPr>
      </w:r>
    </w:p>
    <w:p w:rsidR="00000000" w:rsidDel="00000000" w:rsidP="00000000" w:rsidRDefault="00000000" w:rsidRPr="00000000" w14:paraId="00000145">
      <w:pPr>
        <w:spacing w:after="200" w:line="240" w:lineRule="auto"/>
        <w:ind w:left="360" w:firstLine="0"/>
        <w:jc w:val="both"/>
        <w:rPr/>
      </w:pPr>
      <w:r w:rsidDel="00000000" w:rsidR="00000000" w:rsidRPr="00000000">
        <w:rPr>
          <w:i w:val="1"/>
          <w:color w:val="44546a"/>
          <w:sz w:val="18"/>
          <w:szCs w:val="18"/>
          <w:rtl w:val="0"/>
        </w:rPr>
        <w:t xml:space="preserve">Фиг. 2.9 Модулна честота по време на периода на интеграция. Първата половина е модулира при</w:t>
      </w:r>
      <m:oMath>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f</m:t>
            </m:r>
          </m:e>
          <m:sub>
            <m:r>
              <w:rPr>
                <w:rFonts w:ascii="Cambria Math" w:cs="Cambria Math" w:eastAsia="Cambria Math" w:hAnsi="Cambria Math"/>
                <w:sz w:val="28"/>
                <w:szCs w:val="28"/>
              </w:rPr>
              <m:t xml:space="preserve">1</m:t>
            </m:r>
          </m:sub>
        </m:sSub>
      </m:oMath>
      <w:r w:rsidDel="00000000" w:rsidR="00000000" w:rsidRPr="00000000">
        <w:rPr>
          <w:i w:val="1"/>
          <w:color w:val="44546a"/>
          <w:sz w:val="18"/>
          <w:szCs w:val="18"/>
          <w:rtl w:val="0"/>
        </w:rPr>
        <w:t xml:space="preserve">и другата полувуна е модулурана при</w:t>
      </w:r>
      <m:oMath>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f</m:t>
            </m:r>
          </m:e>
          <m:sub>
            <m:r>
              <w:rPr>
                <w:rFonts w:ascii="Cambria Math" w:cs="Cambria Math" w:eastAsia="Cambria Math" w:hAnsi="Cambria Math"/>
                <w:sz w:val="28"/>
                <w:szCs w:val="28"/>
              </w:rPr>
              <m:t xml:space="preserve">2</m:t>
            </m:r>
          </m:sub>
        </m:sSub>
      </m:oMath>
      <w:r w:rsidDel="00000000" w:rsidR="00000000" w:rsidRPr="00000000">
        <w:rPr>
          <w:i w:val="1"/>
          <w:color w:val="44546a"/>
          <w:sz w:val="18"/>
          <w:szCs w:val="18"/>
          <w:rtl w:val="0"/>
        </w:rPr>
        <w:t xml:space="preserve">.</w:t>
      </w:r>
      <w:r w:rsidDel="00000000" w:rsidR="00000000" w:rsidRPr="00000000">
        <w:rPr>
          <w:rtl w:val="0"/>
        </w:rPr>
      </w:r>
    </w:p>
    <w:p w:rsidR="00000000" w:rsidDel="00000000" w:rsidP="00000000" w:rsidRDefault="00000000" w:rsidRPr="00000000" w14:paraId="00000146">
      <w:pPr>
        <w:spacing w:after="0" w:lineRule="auto"/>
        <w:ind w:left="360" w:firstLine="0"/>
        <w:jc w:val="both"/>
        <w:rPr/>
      </w:pPr>
      <w:r w:rsidDel="00000000" w:rsidR="00000000" w:rsidRPr="00000000">
        <w:rPr>
          <w:b w:val="1"/>
          <w:rtl w:val="0"/>
        </w:rPr>
        <w:t xml:space="preserve">2.3.2 Методи с много камери</w:t>
      </w:r>
      <w:r w:rsidDel="00000000" w:rsidR="00000000" w:rsidRPr="00000000">
        <w:rPr>
          <w:rtl w:val="0"/>
        </w:rPr>
      </w:r>
    </w:p>
    <w:p w:rsidR="00000000" w:rsidDel="00000000" w:rsidP="00000000" w:rsidRDefault="00000000" w:rsidRPr="00000000" w14:paraId="00000147">
      <w:pPr>
        <w:spacing w:after="0" w:lineRule="auto"/>
        <w:ind w:left="360" w:firstLine="0"/>
        <w:jc w:val="both"/>
        <w:rPr/>
      </w:pPr>
      <w:r w:rsidDel="00000000" w:rsidR="00000000" w:rsidRPr="00000000">
        <w:rPr>
          <w:rtl w:val="0"/>
        </w:rPr>
        <w:t xml:space="preserve">Choi и Lee използват двойка комерсиално достъпни ToF камери за едновременно придобиване на карти на дълбочината от две различни гледни точки. Двете камери</w:t>
      </w:r>
      <m:oMath>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C</m:t>
            </m:r>
          </m:e>
          <m:sub>
            <m:r>
              <w:rPr>
                <w:rFonts w:ascii="Cambria Math" w:cs="Cambria Math" w:eastAsia="Cambria Math" w:hAnsi="Cambria Math"/>
                <w:sz w:val="28"/>
                <w:szCs w:val="28"/>
              </w:rPr>
              <m:t xml:space="preserve">1</m:t>
            </m:r>
          </m:sub>
        </m:sSub>
      </m:oMath>
      <w:r w:rsidDel="00000000" w:rsidR="00000000" w:rsidRPr="00000000">
        <w:rPr>
          <w:rtl w:val="0"/>
        </w:rPr>
        <w:t xml:space="preserve">и</w:t>
      </w:r>
      <m:oMath>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C</m:t>
            </m:r>
          </m:e>
          <m:sub>
            <m:r>
              <w:rPr>
                <w:rFonts w:ascii="Cambria Math" w:cs="Cambria Math" w:eastAsia="Cambria Math" w:hAnsi="Cambria Math"/>
                <w:sz w:val="28"/>
                <w:szCs w:val="28"/>
              </w:rPr>
              <m:t xml:space="preserve">2</m:t>
            </m:r>
          </m:sub>
        </m:sSub>
      </m:oMath>
      <w:r w:rsidDel="00000000" w:rsidR="00000000" w:rsidRPr="00000000">
        <w:rPr>
          <w:rtl w:val="0"/>
        </w:rPr>
        <w:t xml:space="preserve">за фиксирани една спрямо друга и картографирането на 3D точка </w:t>
      </w:r>
      <w:r w:rsidDel="00000000" w:rsidR="00000000" w:rsidRPr="00000000">
        <w:rPr>
          <w:b w:val="1"/>
          <w:rtl w:val="0"/>
        </w:rPr>
        <w:t xml:space="preserve">X</w:t>
      </w:r>
      <w:r w:rsidDel="00000000" w:rsidR="00000000" w:rsidRPr="00000000">
        <w:rPr>
          <w:rtl w:val="0"/>
        </w:rPr>
        <w:t xml:space="preserve"> от</w:t>
      </w:r>
      <m:oMath>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C</m:t>
            </m:r>
          </m:e>
          <m:sub>
            <m:r>
              <w:rPr>
                <w:rFonts w:ascii="Cambria Math" w:cs="Cambria Math" w:eastAsia="Cambria Math" w:hAnsi="Cambria Math"/>
                <w:sz w:val="28"/>
                <w:szCs w:val="28"/>
              </w:rPr>
              <m:t xml:space="preserve">1</m:t>
            </m:r>
          </m:sub>
        </m:sSub>
      </m:oMath>
      <w:r w:rsidDel="00000000" w:rsidR="00000000" w:rsidRPr="00000000">
        <w:rPr>
          <w:rtl w:val="0"/>
        </w:rPr>
        <w:t xml:space="preserve">до съответната точка</w:t>
      </w:r>
      <m:oMath>
        <m:r>
          <w:rPr>
            <w:rFonts w:ascii="Cambria Math" w:cs="Cambria Math" w:eastAsia="Cambria Math" w:hAnsi="Cambria Math"/>
            <w:b w:val="1"/>
            <w:sz w:val="28"/>
            <w:szCs w:val="28"/>
          </w:rPr>
          <m:t xml:space="preserve">X'</m:t>
        </m:r>
      </m:oMath>
      <w:r w:rsidDel="00000000" w:rsidR="00000000" w:rsidRPr="00000000">
        <w:rPr>
          <w:rtl w:val="0"/>
        </w:rPr>
        <w:t xml:space="preserve">от</w:t>
      </w:r>
      <m:oMath>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C</m:t>
            </m:r>
          </m:e>
          <m:sub>
            <m:r>
              <w:rPr>
                <w:rFonts w:ascii="Cambria Math" w:cs="Cambria Math" w:eastAsia="Cambria Math" w:hAnsi="Cambria Math"/>
                <w:sz w:val="28"/>
                <w:szCs w:val="28"/>
              </w:rPr>
              <m:t xml:space="preserve">2</m:t>
            </m:r>
          </m:sub>
        </m:sSub>
      </m:oMath>
      <w:r w:rsidDel="00000000" w:rsidR="00000000" w:rsidRPr="00000000">
        <w:rPr>
          <w:rtl w:val="0"/>
        </w:rPr>
        <w:t xml:space="preserve">се дава от </w:t>
      </w:r>
      <w:r w:rsidDel="00000000" w:rsidR="00000000" w:rsidRPr="00000000">
        <w:rPr>
          <w:b w:val="1"/>
          <w:rtl w:val="0"/>
        </w:rPr>
        <w:t xml:space="preserve">(R,T)</w:t>
      </w:r>
      <w:r w:rsidDel="00000000" w:rsidR="00000000" w:rsidRPr="00000000">
        <w:rPr>
          <w:rtl w:val="0"/>
        </w:rPr>
        <w:t xml:space="preserve">, където </w:t>
      </w:r>
      <w:r w:rsidDel="00000000" w:rsidR="00000000" w:rsidRPr="00000000">
        <w:rPr>
          <w:b w:val="1"/>
          <w:rtl w:val="0"/>
        </w:rPr>
        <w:t xml:space="preserve">R</w:t>
      </w:r>
      <w:r w:rsidDel="00000000" w:rsidR="00000000" w:rsidRPr="00000000">
        <w:rPr>
          <w:rtl w:val="0"/>
        </w:rPr>
        <w:t xml:space="preserve"> е 3x3 матрица на въртене и </w:t>
      </w:r>
      <w:r w:rsidDel="00000000" w:rsidR="00000000" w:rsidRPr="00000000">
        <w:rPr>
          <w:b w:val="1"/>
          <w:rtl w:val="0"/>
        </w:rPr>
        <w:t xml:space="preserve">T</w:t>
      </w:r>
      <w:r w:rsidDel="00000000" w:rsidR="00000000" w:rsidRPr="00000000">
        <w:rPr>
          <w:rtl w:val="0"/>
        </w:rPr>
        <w:t xml:space="preserve"> е 3x1 транслиращ вектор. В [17] се счита, че параметрите </w:t>
      </w:r>
      <w:r w:rsidDel="00000000" w:rsidR="00000000" w:rsidRPr="00000000">
        <w:rPr>
          <w:b w:val="1"/>
          <w:rtl w:val="0"/>
        </w:rPr>
        <w:t xml:space="preserve">R</w:t>
      </w:r>
      <w:r w:rsidDel="00000000" w:rsidR="00000000" w:rsidRPr="00000000">
        <w:rPr>
          <w:rtl w:val="0"/>
        </w:rPr>
        <w:t xml:space="preserve"> и </w:t>
      </w:r>
      <w:r w:rsidDel="00000000" w:rsidR="00000000" w:rsidRPr="00000000">
        <w:rPr>
          <w:b w:val="1"/>
          <w:rtl w:val="0"/>
        </w:rPr>
        <w:t xml:space="preserve">T</w:t>
      </w:r>
      <w:r w:rsidDel="00000000" w:rsidR="00000000" w:rsidRPr="00000000">
        <w:rPr>
          <w:rtl w:val="0"/>
        </w:rPr>
        <w:t xml:space="preserve"> са оценени. Фиг. 2.10(a) показва система стерео ToF камера.</w:t>
      </w:r>
    </w:p>
    <w:p w:rsidR="00000000" w:rsidDel="00000000" w:rsidP="00000000" w:rsidRDefault="00000000" w:rsidRPr="00000000" w14:paraId="00000148">
      <w:pPr>
        <w:spacing w:after="0" w:lineRule="auto"/>
        <w:ind w:left="360" w:firstLine="0"/>
        <w:jc w:val="both"/>
        <w:rPr/>
      </w:pPr>
      <w:r w:rsidDel="00000000" w:rsidR="00000000" w:rsidRPr="00000000">
        <w:rPr/>
        <w:drawing>
          <wp:inline distB="114300" distT="114300" distL="114300" distR="114300">
            <wp:extent cx="1667193" cy="1374703"/>
            <wp:effectExtent b="0" l="0" r="0" t="0"/>
            <wp:docPr id="38" name="image75.png"/>
            <a:graphic>
              <a:graphicData uri="http://schemas.openxmlformats.org/drawingml/2006/picture">
                <pic:pic>
                  <pic:nvPicPr>
                    <pic:cNvPr id="0" name="image75.png"/>
                    <pic:cNvPicPr preferRelativeResize="0"/>
                  </pic:nvPicPr>
                  <pic:blipFill>
                    <a:blip r:embed="rId77"/>
                    <a:srcRect b="0" l="0" r="0" t="0"/>
                    <a:stretch>
                      <a:fillRect/>
                    </a:stretch>
                  </pic:blipFill>
                  <pic:spPr>
                    <a:xfrm>
                      <a:off x="0" y="0"/>
                      <a:ext cx="1667193" cy="1374703"/>
                    </a:xfrm>
                    <a:prstGeom prst="rect"/>
                    <a:ln/>
                  </pic:spPr>
                </pic:pic>
              </a:graphicData>
            </a:graphic>
          </wp:inline>
        </w:drawing>
      </w:r>
      <w:r w:rsidDel="00000000" w:rsidR="00000000" w:rsidRPr="00000000">
        <w:rPr/>
        <w:drawing>
          <wp:inline distB="114300" distT="114300" distL="114300" distR="114300">
            <wp:extent cx="1676400" cy="1371600"/>
            <wp:effectExtent b="0" l="0" r="0" t="0"/>
            <wp:docPr id="24" name="image7.png"/>
            <a:graphic>
              <a:graphicData uri="http://schemas.openxmlformats.org/drawingml/2006/picture">
                <pic:pic>
                  <pic:nvPicPr>
                    <pic:cNvPr id="0" name="image7.png"/>
                    <pic:cNvPicPr preferRelativeResize="0"/>
                  </pic:nvPicPr>
                  <pic:blipFill>
                    <a:blip r:embed="rId78"/>
                    <a:srcRect b="0" l="0" r="0" t="0"/>
                    <a:stretch>
                      <a:fillRect/>
                    </a:stretch>
                  </pic:blipFill>
                  <pic:spPr>
                    <a:xfrm>
                      <a:off x="0" y="0"/>
                      <a:ext cx="1676400" cy="1371600"/>
                    </a:xfrm>
                    <a:prstGeom prst="rect"/>
                    <a:ln/>
                  </pic:spPr>
                </pic:pic>
              </a:graphicData>
            </a:graphic>
          </wp:inline>
        </w:drawing>
      </w:r>
      <w:r w:rsidDel="00000000" w:rsidR="00000000" w:rsidRPr="00000000">
        <w:rPr/>
        <w:drawing>
          <wp:inline distB="114300" distT="114300" distL="114300" distR="114300">
            <wp:extent cx="1676400" cy="1371600"/>
            <wp:effectExtent b="0" l="0" r="0" t="0"/>
            <wp:docPr id="55" name="image51.png"/>
            <a:graphic>
              <a:graphicData uri="http://schemas.openxmlformats.org/drawingml/2006/picture">
                <pic:pic>
                  <pic:nvPicPr>
                    <pic:cNvPr id="0" name="image51.png"/>
                    <pic:cNvPicPr preferRelativeResize="0"/>
                  </pic:nvPicPr>
                  <pic:blipFill>
                    <a:blip r:embed="rId79"/>
                    <a:srcRect b="0" l="0" r="0" t="0"/>
                    <a:stretch>
                      <a:fillRect/>
                    </a:stretch>
                  </pic:blipFill>
                  <pic:spPr>
                    <a:xfrm>
                      <a:off x="0" y="0"/>
                      <a:ext cx="1676400" cy="1371600"/>
                    </a:xfrm>
                    <a:prstGeom prst="rect"/>
                    <a:ln/>
                  </pic:spPr>
                </pic:pic>
              </a:graphicData>
            </a:graphic>
          </wp:inline>
        </w:drawing>
      </w:r>
      <w:r w:rsidDel="00000000" w:rsidR="00000000" w:rsidRPr="00000000">
        <w:rPr>
          <w:rtl w:val="0"/>
        </w:rPr>
      </w:r>
    </w:p>
    <w:p w:rsidR="00000000" w:rsidDel="00000000" w:rsidP="00000000" w:rsidRDefault="00000000" w:rsidRPr="00000000" w14:paraId="00000149">
      <w:pPr>
        <w:spacing w:after="0" w:lineRule="auto"/>
        <w:ind w:left="360" w:firstLine="0"/>
        <w:jc w:val="center"/>
        <w:rPr/>
      </w:pPr>
      <w:r w:rsidDel="00000000" w:rsidR="00000000" w:rsidRPr="00000000">
        <w:rPr>
          <w:rtl w:val="0"/>
        </w:rPr>
        <w:t xml:space="preserve">(a)                                       (b)                                              (c)</w:t>
      </w:r>
    </w:p>
    <w:p w:rsidR="00000000" w:rsidDel="00000000" w:rsidP="00000000" w:rsidRDefault="00000000" w:rsidRPr="00000000" w14:paraId="0000014A">
      <w:pPr>
        <w:spacing w:after="0" w:lineRule="auto"/>
        <w:ind w:left="360" w:firstLine="0"/>
        <w:jc w:val="both"/>
        <w:rPr/>
      </w:pPr>
      <w:r w:rsidDel="00000000" w:rsidR="00000000" w:rsidRPr="00000000">
        <w:rPr/>
        <w:drawing>
          <wp:inline distB="114300" distT="114300" distL="114300" distR="114300">
            <wp:extent cx="1676400" cy="1371600"/>
            <wp:effectExtent b="0" l="0" r="0" t="0"/>
            <wp:docPr id="74" name="image61.png"/>
            <a:graphic>
              <a:graphicData uri="http://schemas.openxmlformats.org/drawingml/2006/picture">
                <pic:pic>
                  <pic:nvPicPr>
                    <pic:cNvPr id="0" name="image61.png"/>
                    <pic:cNvPicPr preferRelativeResize="0"/>
                  </pic:nvPicPr>
                  <pic:blipFill>
                    <a:blip r:embed="rId80"/>
                    <a:srcRect b="0" l="0" r="0" t="0"/>
                    <a:stretch>
                      <a:fillRect/>
                    </a:stretch>
                  </pic:blipFill>
                  <pic:spPr>
                    <a:xfrm>
                      <a:off x="0" y="0"/>
                      <a:ext cx="1676400" cy="1371600"/>
                    </a:xfrm>
                    <a:prstGeom prst="rect"/>
                    <a:ln/>
                  </pic:spPr>
                </pic:pic>
              </a:graphicData>
            </a:graphic>
          </wp:inline>
        </w:drawing>
      </w:r>
      <w:r w:rsidDel="00000000" w:rsidR="00000000" w:rsidRPr="00000000">
        <w:rPr/>
        <w:drawing>
          <wp:inline distB="114300" distT="114300" distL="114300" distR="114300">
            <wp:extent cx="1676400" cy="1371600"/>
            <wp:effectExtent b="0" l="0" r="0" t="0"/>
            <wp:docPr id="75" name="image67.png"/>
            <a:graphic>
              <a:graphicData uri="http://schemas.openxmlformats.org/drawingml/2006/picture">
                <pic:pic>
                  <pic:nvPicPr>
                    <pic:cNvPr id="0" name="image67.png"/>
                    <pic:cNvPicPr preferRelativeResize="0"/>
                  </pic:nvPicPr>
                  <pic:blipFill>
                    <a:blip r:embed="rId81"/>
                    <a:srcRect b="0" l="0" r="0" t="0"/>
                    <a:stretch>
                      <a:fillRect/>
                    </a:stretch>
                  </pic:blipFill>
                  <pic:spPr>
                    <a:xfrm>
                      <a:off x="0" y="0"/>
                      <a:ext cx="1676400" cy="1371600"/>
                    </a:xfrm>
                    <a:prstGeom prst="rect"/>
                    <a:ln/>
                  </pic:spPr>
                </pic:pic>
              </a:graphicData>
            </a:graphic>
          </wp:inline>
        </w:drawing>
      </w:r>
      <w:r w:rsidDel="00000000" w:rsidR="00000000" w:rsidRPr="00000000">
        <w:rPr/>
        <w:drawing>
          <wp:inline distB="114300" distT="114300" distL="114300" distR="114300">
            <wp:extent cx="1676400" cy="1371600"/>
            <wp:effectExtent b="0" l="0" r="0" t="0"/>
            <wp:docPr id="60" name="image49.png"/>
            <a:graphic>
              <a:graphicData uri="http://schemas.openxmlformats.org/drawingml/2006/picture">
                <pic:pic>
                  <pic:nvPicPr>
                    <pic:cNvPr id="0" name="image49.png"/>
                    <pic:cNvPicPr preferRelativeResize="0"/>
                  </pic:nvPicPr>
                  <pic:blipFill>
                    <a:blip r:embed="rId82"/>
                    <a:srcRect b="0" l="0" r="0" t="0"/>
                    <a:stretch>
                      <a:fillRect/>
                    </a:stretch>
                  </pic:blipFill>
                  <pic:spPr>
                    <a:xfrm>
                      <a:off x="0" y="0"/>
                      <a:ext cx="1676400" cy="1371600"/>
                    </a:xfrm>
                    <a:prstGeom prst="rect"/>
                    <a:ln/>
                  </pic:spPr>
                </pic:pic>
              </a:graphicData>
            </a:graphic>
          </wp:inline>
        </w:drawing>
      </w:r>
      <w:r w:rsidDel="00000000" w:rsidR="00000000" w:rsidRPr="00000000">
        <w:rPr>
          <w:rtl w:val="0"/>
        </w:rPr>
      </w:r>
    </w:p>
    <w:p w:rsidR="00000000" w:rsidDel="00000000" w:rsidP="00000000" w:rsidRDefault="00000000" w:rsidRPr="00000000" w14:paraId="0000014B">
      <w:pPr>
        <w:spacing w:after="0" w:lineRule="auto"/>
        <w:ind w:left="360" w:firstLine="0"/>
        <w:jc w:val="center"/>
        <w:rPr/>
      </w:pPr>
      <w:r w:rsidDel="00000000" w:rsidR="00000000" w:rsidRPr="00000000">
        <w:rPr>
          <w:rtl w:val="0"/>
        </w:rPr>
        <w:t xml:space="preserve">(d)                                       (e)                                              (f)</w:t>
      </w:r>
    </w:p>
    <w:p w:rsidR="00000000" w:rsidDel="00000000" w:rsidP="00000000" w:rsidRDefault="00000000" w:rsidRPr="00000000" w14:paraId="0000014C">
      <w:pPr>
        <w:spacing w:after="200" w:line="240" w:lineRule="auto"/>
        <w:ind w:left="360" w:firstLine="0"/>
        <w:jc w:val="both"/>
        <w:rPr/>
      </w:pPr>
      <w:r w:rsidDel="00000000" w:rsidR="00000000" w:rsidRPr="00000000">
        <w:rPr>
          <w:i w:val="1"/>
          <w:color w:val="44546a"/>
          <w:sz w:val="18"/>
          <w:szCs w:val="18"/>
          <w:rtl w:val="0"/>
        </w:rPr>
        <w:t xml:space="preserve">Фиг. 2.9 (a) ToF камера стерео система. (b,c) Карта на дълбочината придобита от систематата. (d) Амплитудно изображение, съответстващо на (b). (e,f) Обвити карти на дълбочините съответно на (b) и (c). Интензивността в (b,c,d,f) е пропорционална на дълбочината. Максималната интензивност е(255) в (b,c) и (e,f) отговаря съответно на 5.2m и 15.6 m.</w:t>
      </w:r>
      <w:r w:rsidDel="00000000" w:rsidR="00000000" w:rsidRPr="00000000">
        <w:rPr>
          <w:rtl w:val="0"/>
        </w:rPr>
      </w:r>
    </w:p>
    <w:p w:rsidR="00000000" w:rsidDel="00000000" w:rsidP="00000000" w:rsidRDefault="00000000" w:rsidRPr="00000000" w14:paraId="0000014D">
      <w:pPr>
        <w:spacing w:after="0" w:lineRule="auto"/>
        <w:ind w:left="360" w:firstLine="0"/>
        <w:jc w:val="both"/>
        <w:rPr/>
      </w:pPr>
      <w:r w:rsidDel="00000000" w:rsidR="00000000" w:rsidRPr="00000000">
        <w:rPr>
          <w:rtl w:val="0"/>
        </w:rPr>
        <w:t xml:space="preserve">Обозначавайки с</w:t>
      </w:r>
      <m:oMath>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M</m:t>
            </m:r>
          </m:e>
          <m:sub>
            <m:r>
              <w:rPr>
                <w:rFonts w:ascii="Cambria Math" w:cs="Cambria Math" w:eastAsia="Cambria Math" w:hAnsi="Cambria Math"/>
                <w:sz w:val="28"/>
                <w:szCs w:val="28"/>
              </w:rPr>
              <m:t xml:space="preserve">1</m:t>
            </m:r>
          </m:sub>
        </m:sSub>
      </m:oMath>
      <w:r w:rsidDel="00000000" w:rsidR="00000000" w:rsidRPr="00000000">
        <w:rPr>
          <w:rtl w:val="0"/>
        </w:rPr>
        <w:t xml:space="preserve">и</w:t>
      </w:r>
      <m:oMath>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M</m:t>
            </m:r>
          </m:e>
          <m:sub>
            <m:r>
              <w:rPr>
                <w:rFonts w:ascii="Cambria Math" w:cs="Cambria Math" w:eastAsia="Cambria Math" w:hAnsi="Cambria Math"/>
                <w:sz w:val="28"/>
                <w:szCs w:val="28"/>
              </w:rPr>
              <m:t xml:space="preserve">2</m:t>
            </m:r>
          </m:sub>
        </m:sSub>
      </m:oMath>
      <w:r w:rsidDel="00000000" w:rsidR="00000000" w:rsidRPr="00000000">
        <w:rPr>
          <w:rtl w:val="0"/>
        </w:rPr>
        <w:t xml:space="preserve">двойката карти на дълбочините извлечени от системата, пиксел </w:t>
      </w:r>
      <w:r w:rsidDel="00000000" w:rsidR="00000000" w:rsidRPr="00000000">
        <w:rPr>
          <w:b w:val="1"/>
          <w:rtl w:val="0"/>
        </w:rPr>
        <w:t xml:space="preserve">p</w:t>
      </w:r>
      <w:r w:rsidDel="00000000" w:rsidR="00000000" w:rsidRPr="00000000">
        <w:rPr>
          <w:rtl w:val="0"/>
        </w:rPr>
        <w:t xml:space="preserve"> в</w:t>
      </w:r>
      <m:oMath>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M</m:t>
            </m:r>
          </m:e>
          <m:sub>
            <m:r>
              <w:rPr>
                <w:rFonts w:ascii="Cambria Math" w:cs="Cambria Math" w:eastAsia="Cambria Math" w:hAnsi="Cambria Math"/>
                <w:sz w:val="28"/>
                <w:szCs w:val="28"/>
              </w:rPr>
              <m:t xml:space="preserve">1</m:t>
            </m:r>
          </m:sub>
        </m:sSub>
      </m:oMath>
      <w:r w:rsidDel="00000000" w:rsidR="00000000" w:rsidRPr="00000000">
        <w:rPr>
          <w:rtl w:val="0"/>
        </w:rPr>
        <w:t xml:space="preserve">и неговия съответен пиксел </w:t>
      </w:r>
      <w:r w:rsidDel="00000000" w:rsidR="00000000" w:rsidRPr="00000000">
        <w:rPr>
          <w:b w:val="1"/>
          <w:rtl w:val="0"/>
        </w:rPr>
        <w:t xml:space="preserve">q</w:t>
      </w:r>
      <w:r w:rsidDel="00000000" w:rsidR="00000000" w:rsidRPr="00000000">
        <w:rPr>
          <w:rtl w:val="0"/>
        </w:rPr>
        <w:t xml:space="preserve"> в</w:t>
      </w:r>
      <m:oMath>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M</m:t>
            </m:r>
          </m:e>
          <m:sub>
            <m:r>
              <w:rPr>
                <w:rFonts w:ascii="Cambria Math" w:cs="Cambria Math" w:eastAsia="Cambria Math" w:hAnsi="Cambria Math"/>
                <w:sz w:val="28"/>
                <w:szCs w:val="28"/>
              </w:rPr>
              <m:t xml:space="preserve">2</m:t>
            </m:r>
          </m:sub>
        </m:sSub>
      </m:oMath>
      <w:r w:rsidDel="00000000" w:rsidR="00000000" w:rsidRPr="00000000">
        <w:rPr>
          <w:rtl w:val="0"/>
        </w:rPr>
        <w:t xml:space="preserve">, трябва да удовлетворява:</w:t>
      </w:r>
    </w:p>
    <w:p w:rsidR="00000000" w:rsidDel="00000000" w:rsidP="00000000" w:rsidRDefault="00000000" w:rsidRPr="00000000" w14:paraId="0000014E">
      <w:pPr>
        <w:tabs>
          <w:tab w:val="left" w:pos="3432"/>
          <w:tab w:val="right" w:pos="9072"/>
        </w:tabs>
        <w:ind w:left="720" w:firstLine="0"/>
        <w:jc w:val="right"/>
        <w:rPr/>
      </w:pPr>
      <m:oMath>
        <m:sSub>
          <m:sSubPr>
            <m:ctrlPr>
              <w:rPr>
                <w:rFonts w:ascii="Cambria Math" w:cs="Cambria Math" w:eastAsia="Cambria Math" w:hAnsi="Cambria Math"/>
                <w:b w:val="1"/>
                <w:sz w:val="28"/>
                <w:szCs w:val="28"/>
              </w:rPr>
            </m:ctrlPr>
          </m:sSubPr>
          <m:e>
            <m:r>
              <w:rPr>
                <w:rFonts w:ascii="Cambria Math" w:cs="Cambria Math" w:eastAsia="Cambria Math" w:hAnsi="Cambria Math"/>
                <w:b w:val="1"/>
                <w:sz w:val="28"/>
                <w:szCs w:val="28"/>
              </w:rPr>
              <m:t xml:space="preserve">X'</m:t>
            </m:r>
          </m:e>
          <m:sub>
            <m:r>
              <w:rPr>
                <w:rFonts w:ascii="Cambria Math" w:cs="Cambria Math" w:eastAsia="Cambria Math" w:hAnsi="Cambria Math"/>
                <w:b w:val="1"/>
                <w:sz w:val="28"/>
                <w:szCs w:val="28"/>
              </w:rPr>
              <m:t xml:space="preserve">q</m:t>
            </m:r>
          </m:sub>
        </m:sSub>
        <m:r>
          <w:rPr>
            <w:rFonts w:ascii="Cambria Math" w:cs="Cambria Math" w:eastAsia="Cambria Math" w:hAnsi="Cambria Math"/>
            <w:b w:val="1"/>
            <w:sz w:val="28"/>
            <w:szCs w:val="28"/>
          </w:rPr>
          <m:t xml:space="preserve">(</m:t>
        </m:r>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n</m:t>
            </m:r>
          </m:e>
          <m:sub>
            <m:r>
              <w:rPr>
                <w:rFonts w:ascii="Cambria Math" w:cs="Cambria Math" w:eastAsia="Cambria Math" w:hAnsi="Cambria Math"/>
                <w:sz w:val="28"/>
                <w:szCs w:val="28"/>
              </w:rPr>
              <m:t xml:space="preserve">q</m:t>
            </m:r>
          </m:sub>
        </m:sSub>
        <m:r>
          <w:rPr>
            <w:rFonts w:ascii="Cambria Math" w:cs="Cambria Math" w:eastAsia="Cambria Math" w:hAnsi="Cambria Math"/>
            <w:b w:val="1"/>
            <w:sz w:val="28"/>
            <w:szCs w:val="28"/>
          </w:rPr>
          <m:t xml:space="preserve">)=R</m:t>
        </m:r>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X</m:t>
            </m:r>
          </m:e>
          <m:sub>
            <m:r>
              <w:rPr>
                <w:rFonts w:ascii="Cambria Math" w:cs="Cambria Math" w:eastAsia="Cambria Math" w:hAnsi="Cambria Math"/>
                <w:sz w:val="28"/>
                <w:szCs w:val="28"/>
              </w:rPr>
              <m:t xml:space="preserve">p</m:t>
            </m:r>
          </m:sub>
        </m:sSub>
        <m:r>
          <w:rPr>
            <w:rFonts w:ascii="Cambria Math" w:cs="Cambria Math" w:eastAsia="Cambria Math" w:hAnsi="Cambria Math"/>
            <w:sz w:val="28"/>
            <w:szCs w:val="28"/>
          </w:rPr>
          <m:t xml:space="preserve">(</m:t>
        </m:r>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m</m:t>
            </m:r>
          </m:e>
          <m:sub>
            <m:r>
              <w:rPr>
                <w:rFonts w:ascii="Cambria Math" w:cs="Cambria Math" w:eastAsia="Cambria Math" w:hAnsi="Cambria Math"/>
                <w:sz w:val="28"/>
                <w:szCs w:val="28"/>
              </w:rPr>
              <m:t xml:space="preserve">p</m:t>
            </m:r>
          </m:sub>
        </m:sSub>
        <m:r>
          <w:rPr>
            <w:rFonts w:ascii="Cambria Math" w:cs="Cambria Math" w:eastAsia="Cambria Math" w:hAnsi="Cambria Math"/>
            <w:sz w:val="28"/>
            <w:szCs w:val="28"/>
          </w:rPr>
          <m:t xml:space="preserve">)+T</m:t>
        </m:r>
      </m:oMath>
      <w:r w:rsidDel="00000000" w:rsidR="00000000" w:rsidRPr="00000000">
        <w:rPr>
          <w:rFonts w:ascii="Cambria Math" w:cs="Cambria Math" w:eastAsia="Cambria Math" w:hAnsi="Cambria Math"/>
          <w:sz w:val="28"/>
          <w:szCs w:val="28"/>
          <w:rtl w:val="0"/>
        </w:rPr>
        <w:t xml:space="preserve">    </w:t>
      </w:r>
      <m:oMath/>
      <w:r w:rsidDel="00000000" w:rsidR="00000000" w:rsidRPr="00000000">
        <w:rPr>
          <w:rFonts w:ascii="Cambria Math" w:cs="Cambria Math" w:eastAsia="Cambria Math" w:hAnsi="Cambria Math"/>
          <w:sz w:val="28"/>
          <w:szCs w:val="28"/>
          <w:rtl w:val="0"/>
        </w:rPr>
        <w:t xml:space="preserve">                                             (2.15)</w:t>
      </w:r>
      <w:r w:rsidDel="00000000" w:rsidR="00000000" w:rsidRPr="00000000">
        <w:rPr>
          <w:rtl w:val="0"/>
        </w:rPr>
      </w:r>
    </w:p>
    <w:p w:rsidR="00000000" w:rsidDel="00000000" w:rsidP="00000000" w:rsidRDefault="00000000" w:rsidRPr="00000000" w14:paraId="0000014F">
      <w:pPr>
        <w:spacing w:after="0" w:lineRule="auto"/>
        <w:ind w:left="360" w:firstLine="0"/>
        <w:jc w:val="both"/>
        <w:rPr/>
      </w:pPr>
      <w:r w:rsidDel="00000000" w:rsidR="00000000" w:rsidRPr="00000000">
        <w:rPr>
          <w:rtl w:val="0"/>
        </w:rPr>
        <w:t xml:space="preserve">, където</w:t>
      </w:r>
      <m:oMath>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X</m:t>
            </m:r>
          </m:e>
          <m:sub>
            <m:r>
              <w:rPr>
                <w:rFonts w:ascii="Cambria Math" w:cs="Cambria Math" w:eastAsia="Cambria Math" w:hAnsi="Cambria Math"/>
                <w:sz w:val="28"/>
                <w:szCs w:val="28"/>
              </w:rPr>
              <m:t xml:space="preserve">p</m:t>
            </m:r>
          </m:sub>
        </m:sSub>
        <m:r>
          <w:rPr>
            <w:rFonts w:ascii="Cambria Math" w:cs="Cambria Math" w:eastAsia="Cambria Math" w:hAnsi="Cambria Math"/>
            <w:sz w:val="28"/>
            <w:szCs w:val="28"/>
          </w:rPr>
          <m:t xml:space="preserve">(</m:t>
        </m:r>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m</m:t>
            </m:r>
          </m:e>
          <m:sub>
            <m:r>
              <w:rPr>
                <w:rFonts w:ascii="Cambria Math" w:cs="Cambria Math" w:eastAsia="Cambria Math" w:hAnsi="Cambria Math"/>
                <w:sz w:val="28"/>
                <w:szCs w:val="28"/>
              </w:rPr>
              <m:t xml:space="preserve">p</m:t>
            </m:r>
          </m:sub>
        </m:sSub>
        <m:r>
          <w:rPr>
            <w:rFonts w:ascii="Cambria Math" w:cs="Cambria Math" w:eastAsia="Cambria Math" w:hAnsi="Cambria Math"/>
            <w:sz w:val="28"/>
            <w:szCs w:val="28"/>
          </w:rPr>
          <m:t xml:space="preserve">)</m:t>
        </m:r>
      </m:oMath>
      <w:r w:rsidDel="00000000" w:rsidR="00000000" w:rsidRPr="00000000">
        <w:rPr>
          <w:rtl w:val="0"/>
        </w:rPr>
        <w:t xml:space="preserve">и</w:t>
      </w:r>
      <m:oMath>
        <m:sSub>
          <m:sSubPr>
            <m:ctrlPr>
              <w:rPr>
                <w:rFonts w:ascii="Cambria Math" w:cs="Cambria Math" w:eastAsia="Cambria Math" w:hAnsi="Cambria Math"/>
                <w:b w:val="1"/>
                <w:sz w:val="28"/>
                <w:szCs w:val="28"/>
              </w:rPr>
            </m:ctrlPr>
          </m:sSubPr>
          <m:e>
            <m:r>
              <w:rPr>
                <w:rFonts w:ascii="Cambria Math" w:cs="Cambria Math" w:eastAsia="Cambria Math" w:hAnsi="Cambria Math"/>
                <w:b w:val="1"/>
                <w:sz w:val="28"/>
                <w:szCs w:val="28"/>
              </w:rPr>
              <m:t xml:space="preserve">X'</m:t>
            </m:r>
          </m:e>
          <m:sub>
            <m:r>
              <w:rPr>
                <w:rFonts w:ascii="Cambria Math" w:cs="Cambria Math" w:eastAsia="Cambria Math" w:hAnsi="Cambria Math"/>
                <w:b w:val="1"/>
                <w:sz w:val="28"/>
                <w:szCs w:val="28"/>
              </w:rPr>
              <m:t xml:space="preserve">q</m:t>
            </m:r>
          </m:sub>
        </m:sSub>
        <m:r>
          <w:rPr>
            <w:rFonts w:ascii="Cambria Math" w:cs="Cambria Math" w:eastAsia="Cambria Math" w:hAnsi="Cambria Math"/>
            <w:b w:val="1"/>
            <w:sz w:val="28"/>
            <w:szCs w:val="28"/>
          </w:rPr>
          <m:t xml:space="preserve">(</m:t>
        </m:r>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n</m:t>
            </m:r>
          </m:e>
          <m:sub>
            <m:r>
              <w:rPr>
                <w:rFonts w:ascii="Cambria Math" w:cs="Cambria Math" w:eastAsia="Cambria Math" w:hAnsi="Cambria Math"/>
                <w:sz w:val="28"/>
                <w:szCs w:val="28"/>
              </w:rPr>
              <m:t xml:space="preserve">q</m:t>
            </m:r>
          </m:sub>
        </m:sSub>
        <m:r>
          <w:rPr>
            <w:rFonts w:ascii="Cambria Math" w:cs="Cambria Math" w:eastAsia="Cambria Math" w:hAnsi="Cambria Math"/>
            <w:b w:val="1"/>
            <w:sz w:val="28"/>
            <w:szCs w:val="28"/>
          </w:rPr>
          <m:t xml:space="preserve">)</m:t>
        </m:r>
      </m:oMath>
      <w:r w:rsidDel="00000000" w:rsidR="00000000" w:rsidRPr="00000000">
        <w:rPr>
          <w:rtl w:val="0"/>
        </w:rPr>
        <w:t xml:space="preserve">обозначават разгънатите 3D точки на </w:t>
      </w:r>
      <w:r w:rsidDel="00000000" w:rsidR="00000000" w:rsidRPr="00000000">
        <w:rPr>
          <w:b w:val="1"/>
          <w:rtl w:val="0"/>
        </w:rPr>
        <w:t xml:space="preserve">p</w:t>
      </w:r>
      <w:r w:rsidDel="00000000" w:rsidR="00000000" w:rsidRPr="00000000">
        <w:rPr>
          <w:rtl w:val="0"/>
        </w:rPr>
        <w:t xml:space="preserve"> и </w:t>
      </w:r>
      <w:r w:rsidDel="00000000" w:rsidR="00000000" w:rsidRPr="00000000">
        <w:rPr>
          <w:b w:val="1"/>
          <w:rtl w:val="0"/>
        </w:rPr>
        <w:t xml:space="preserve">q</w:t>
      </w:r>
      <w:r w:rsidDel="00000000" w:rsidR="00000000" w:rsidRPr="00000000">
        <w:rPr>
          <w:rtl w:val="0"/>
        </w:rPr>
        <w:t xml:space="preserve"> съответно с техния брой обвивки</w:t>
      </w:r>
      <m:oMath>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m</m:t>
            </m:r>
          </m:e>
          <m:sub>
            <m:r>
              <w:rPr>
                <w:rFonts w:ascii="Cambria Math" w:cs="Cambria Math" w:eastAsia="Cambria Math" w:hAnsi="Cambria Math"/>
                <w:sz w:val="28"/>
                <w:szCs w:val="28"/>
              </w:rPr>
              <m:t xml:space="preserve">p</m:t>
            </m:r>
          </m:sub>
        </m:sSub>
      </m:oMath>
      <w:r w:rsidDel="00000000" w:rsidR="00000000" w:rsidRPr="00000000">
        <w:rPr>
          <w:rtl w:val="0"/>
        </w:rPr>
        <w:t xml:space="preserve">и</w:t>
      </w:r>
      <m:oMath>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n</m:t>
            </m:r>
          </m:e>
          <m:sub>
            <m:r>
              <w:rPr>
                <w:rFonts w:ascii="Cambria Math" w:cs="Cambria Math" w:eastAsia="Cambria Math" w:hAnsi="Cambria Math"/>
                <w:sz w:val="28"/>
                <w:szCs w:val="28"/>
              </w:rPr>
              <m:t xml:space="preserve">q</m:t>
            </m:r>
          </m:sub>
        </m:sSub>
      </m:oMath>
      <w:r w:rsidDel="00000000" w:rsidR="00000000" w:rsidRPr="00000000">
        <w:rPr>
          <w:rtl w:val="0"/>
        </w:rPr>
        <w:t xml:space="preserve">.</w:t>
      </w:r>
    </w:p>
    <w:p w:rsidR="00000000" w:rsidDel="00000000" w:rsidP="00000000" w:rsidRDefault="00000000" w:rsidRPr="00000000" w14:paraId="00000150">
      <w:pPr>
        <w:spacing w:after="0" w:lineRule="auto"/>
        <w:ind w:left="360" w:firstLine="0"/>
        <w:jc w:val="both"/>
        <w:rPr/>
      </w:pPr>
      <w:r w:rsidDel="00000000" w:rsidR="00000000" w:rsidRPr="00000000">
        <w:rPr>
          <w:rtl w:val="0"/>
        </w:rPr>
        <w:t xml:space="preserve">На база  връзката в ф-мула 2.15, Choi и Lee обобщават ограничението на последователността на дълбочината в ф-мула 2.14 от системи с една камера до такива със стерео: </w:t>
      </w:r>
    </w:p>
    <w:p w:rsidR="00000000" w:rsidDel="00000000" w:rsidP="00000000" w:rsidRDefault="00000000" w:rsidRPr="00000000" w14:paraId="00000151">
      <w:pPr>
        <w:tabs>
          <w:tab w:val="left" w:pos="3432"/>
          <w:tab w:val="right" w:pos="9072"/>
        </w:tabs>
        <w:ind w:left="720" w:firstLine="0"/>
        <w:jc w:val="right"/>
        <w:rPr>
          <w:rFonts w:ascii="Cambria Math" w:cs="Cambria Math" w:eastAsia="Cambria Math" w:hAnsi="Cambria Math"/>
          <w:sz w:val="28"/>
          <w:szCs w:val="28"/>
        </w:rPr>
      </w:pPr>
      <m:oMath>
        <m:sSub>
          <m:sSubPr>
            <m:ctrlPr>
              <w:rPr>
                <w:rFonts w:ascii="Cambria Math" w:cs="Cambria Math" w:eastAsia="Cambria Math" w:hAnsi="Cambria Math"/>
                <w:b w:val="1"/>
                <w:sz w:val="28"/>
                <w:szCs w:val="28"/>
              </w:rPr>
            </m:ctrlPr>
          </m:sSubPr>
          <m:e>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D</m:t>
                </m:r>
              </m:e>
              <m:sub>
                <m:r>
                  <w:rPr>
                    <w:rFonts w:ascii="Cambria Math" w:cs="Cambria Math" w:eastAsia="Cambria Math" w:hAnsi="Cambria Math"/>
                    <w:sz w:val="28"/>
                    <w:szCs w:val="28"/>
                  </w:rPr>
                  <m:t xml:space="preserve">p</m:t>
                </m:r>
              </m:sub>
            </m:sSub>
            <m:r>
              <w:rPr>
                <w:rFonts w:ascii="Cambria Math" w:cs="Cambria Math" w:eastAsia="Cambria Math" w:hAnsi="Cambria Math"/>
                <w:sz w:val="28"/>
                <w:szCs w:val="28"/>
              </w:rPr>
              <m:t xml:space="preserve">(</m:t>
            </m:r>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m</m:t>
                </m:r>
              </m:e>
              <m:sub>
                <m:r>
                  <w:rPr>
                    <w:rFonts w:ascii="Cambria Math" w:cs="Cambria Math" w:eastAsia="Cambria Math" w:hAnsi="Cambria Math"/>
                    <w:sz w:val="28"/>
                    <w:szCs w:val="28"/>
                  </w:rPr>
                  <m:t xml:space="preserve">p</m:t>
                </m:r>
              </m:sub>
            </m:sSub>
            <m:r>
              <w:rPr>
                <w:rFonts w:ascii="Cambria Math" w:cs="Cambria Math" w:eastAsia="Cambria Math" w:hAnsi="Cambria Math"/>
                <w:sz w:val="28"/>
                <w:szCs w:val="28"/>
              </w:rPr>
              <m:t xml:space="preserve">) =</m:t>
            </m:r>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min</m:t>
                </m:r>
              </m:e>
              <m:sub>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n</m:t>
                    </m:r>
                  </m:e>
                  <m:sub>
                    <m:r>
                      <w:rPr>
                        <w:rFonts w:ascii="Cambria Math" w:cs="Cambria Math" w:eastAsia="Cambria Math" w:hAnsi="Cambria Math"/>
                        <w:sz w:val="28"/>
                        <w:szCs w:val="28"/>
                      </w:rPr>
                      <m:t xml:space="preserve">q*</m:t>
                    </m:r>
                  </m:sub>
                </m:sSub>
                <m:r>
                  <w:rPr>
                    <w:rFonts w:ascii="Cambria Math" w:cs="Cambria Math" w:eastAsia="Cambria Math" w:hAnsi="Cambria Math"/>
                    <w:sz w:val="28"/>
                    <w:szCs w:val="28"/>
                  </w:rPr>
                  <m:t>ϵ</m:t>
                </m:r>
                <m:r>
                  <w:rPr>
                    <w:rFonts w:ascii="Cambria Math" w:cs="Cambria Math" w:eastAsia="Cambria Math" w:hAnsi="Cambria Math"/>
                    <w:sz w:val="28"/>
                    <w:szCs w:val="28"/>
                  </w:rPr>
                  <m:t xml:space="preserve">{0,...,N}</m:t>
                </m:r>
              </m:sub>
            </m:sSub>
            <m:r>
              <w:rPr>
                <w:rFonts w:ascii="Cambria Math" w:cs="Cambria Math" w:eastAsia="Cambria Math" w:hAnsi="Cambria Math"/>
                <w:sz w:val="28"/>
                <w:szCs w:val="28"/>
              </w:rPr>
              <m:t xml:space="preserve">(||</m:t>
            </m:r>
            <m:r>
              <w:rPr>
                <w:rFonts w:ascii="Cambria Math" w:cs="Cambria Math" w:eastAsia="Cambria Math" w:hAnsi="Cambria Math"/>
                <w:b w:val="1"/>
                <w:sz w:val="28"/>
                <w:szCs w:val="28"/>
              </w:rPr>
              <m:t xml:space="preserve">X'</m:t>
            </m:r>
          </m:e>
          <m:sub>
            <m:r>
              <w:rPr>
                <w:rFonts w:ascii="Cambria Math" w:cs="Cambria Math" w:eastAsia="Cambria Math" w:hAnsi="Cambria Math"/>
                <w:b w:val="1"/>
                <w:sz w:val="28"/>
                <w:szCs w:val="28"/>
              </w:rPr>
              <m:t xml:space="preserve">q*</m:t>
            </m:r>
          </m:sub>
        </m:sSub>
        <m:r>
          <w:rPr>
            <w:rFonts w:ascii="Cambria Math" w:cs="Cambria Math" w:eastAsia="Cambria Math" w:hAnsi="Cambria Math"/>
            <w:b w:val="1"/>
            <w:sz w:val="28"/>
            <w:szCs w:val="28"/>
          </w:rPr>
          <m:t xml:space="preserve">(</m:t>
        </m:r>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n</m:t>
            </m:r>
          </m:e>
          <m:sub>
            <m:r>
              <w:rPr>
                <w:rFonts w:ascii="Cambria Math" w:cs="Cambria Math" w:eastAsia="Cambria Math" w:hAnsi="Cambria Math"/>
                <w:sz w:val="28"/>
                <w:szCs w:val="28"/>
              </w:rPr>
              <m:t xml:space="preserve">q*</m:t>
            </m:r>
          </m:sub>
        </m:sSub>
        <m:r>
          <w:rPr>
            <w:rFonts w:ascii="Cambria Math" w:cs="Cambria Math" w:eastAsia="Cambria Math" w:hAnsi="Cambria Math"/>
            <w:b w:val="1"/>
            <w:sz w:val="28"/>
            <w:szCs w:val="28"/>
          </w:rPr>
          <m:t xml:space="preserve">)-R</m:t>
        </m:r>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X</m:t>
            </m:r>
          </m:e>
          <m:sub>
            <m:r>
              <w:rPr>
                <w:rFonts w:ascii="Cambria Math" w:cs="Cambria Math" w:eastAsia="Cambria Math" w:hAnsi="Cambria Math"/>
                <w:sz w:val="28"/>
                <w:szCs w:val="28"/>
              </w:rPr>
              <m:t xml:space="preserve">p</m:t>
            </m:r>
          </m:sub>
        </m:sSub>
        <m:r>
          <w:rPr>
            <w:rFonts w:ascii="Cambria Math" w:cs="Cambria Math" w:eastAsia="Cambria Math" w:hAnsi="Cambria Math"/>
            <w:sz w:val="28"/>
            <w:szCs w:val="28"/>
          </w:rPr>
          <m:t xml:space="preserve">(</m:t>
        </m:r>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m</m:t>
            </m:r>
          </m:e>
          <m:sub>
            <m:r>
              <w:rPr>
                <w:rFonts w:ascii="Cambria Math" w:cs="Cambria Math" w:eastAsia="Cambria Math" w:hAnsi="Cambria Math"/>
                <w:sz w:val="28"/>
                <w:szCs w:val="28"/>
              </w:rPr>
              <m:t xml:space="preserve">p</m:t>
            </m:r>
          </m:sub>
        </m:sSub>
        <m:r>
          <w:rPr>
            <w:rFonts w:ascii="Cambria Math" w:cs="Cambria Math" w:eastAsia="Cambria Math" w:hAnsi="Cambria Math"/>
            <w:sz w:val="28"/>
            <w:szCs w:val="28"/>
          </w:rPr>
          <m:t xml:space="preserve">)-T||)</m:t>
        </m:r>
      </m:oMath>
      <w:r w:rsidDel="00000000" w:rsidR="00000000" w:rsidRPr="00000000">
        <w:rPr>
          <w:rFonts w:ascii="Cambria Math" w:cs="Cambria Math" w:eastAsia="Cambria Math" w:hAnsi="Cambria Math"/>
          <w:sz w:val="28"/>
          <w:szCs w:val="28"/>
          <w:rtl w:val="0"/>
        </w:rPr>
        <w:t xml:space="preserve">         (2.16)</w:t>
      </w:r>
    </w:p>
    <w:p w:rsidR="00000000" w:rsidDel="00000000" w:rsidP="00000000" w:rsidRDefault="00000000" w:rsidRPr="00000000" w14:paraId="00000152">
      <w:pPr>
        <w:tabs>
          <w:tab w:val="left" w:pos="3432"/>
          <w:tab w:val="right" w:pos="9072"/>
        </w:tabs>
        <w:ind w:left="720" w:firstLine="0"/>
        <w:jc w:val="center"/>
        <w:rPr>
          <w:rFonts w:ascii="Cambria Math" w:cs="Cambria Math" w:eastAsia="Cambria Math" w:hAnsi="Cambria Math"/>
          <w:sz w:val="28"/>
          <w:szCs w:val="28"/>
        </w:rPr>
      </w:pPr>
      <m:oMath>
        <m:sSub>
          <m:sSubPr>
            <m:ctrlPr>
              <w:rPr>
                <w:rFonts w:ascii="Cambria Math" w:cs="Cambria Math" w:eastAsia="Cambria Math" w:hAnsi="Cambria Math"/>
                <w:b w:val="1"/>
                <w:sz w:val="28"/>
                <w:szCs w:val="28"/>
              </w:rPr>
            </m:ctrlPr>
          </m:sSubPr>
          <m:e>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D</m:t>
                </m:r>
              </m:e>
              <m:sub>
                <m:r>
                  <w:rPr>
                    <w:rFonts w:ascii="Cambria Math" w:cs="Cambria Math" w:eastAsia="Cambria Math" w:hAnsi="Cambria Math"/>
                    <w:sz w:val="28"/>
                    <w:szCs w:val="28"/>
                  </w:rPr>
                  <m:t xml:space="preserve">q</m:t>
                </m:r>
              </m:sub>
            </m:sSub>
            <m:r>
              <w:rPr>
                <w:rFonts w:ascii="Cambria Math" w:cs="Cambria Math" w:eastAsia="Cambria Math" w:hAnsi="Cambria Math"/>
                <w:sz w:val="28"/>
                <w:szCs w:val="28"/>
              </w:rPr>
              <m:t xml:space="preserve">(</m:t>
            </m:r>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n</m:t>
                </m:r>
              </m:e>
              <m:sub>
                <m:r>
                  <w:rPr>
                    <w:rFonts w:ascii="Cambria Math" w:cs="Cambria Math" w:eastAsia="Cambria Math" w:hAnsi="Cambria Math"/>
                    <w:sz w:val="28"/>
                    <w:szCs w:val="28"/>
                  </w:rPr>
                  <m:t xml:space="preserve">q</m:t>
                </m:r>
              </m:sub>
            </m:sSub>
            <m:r>
              <w:rPr>
                <w:rFonts w:ascii="Cambria Math" w:cs="Cambria Math" w:eastAsia="Cambria Math" w:hAnsi="Cambria Math"/>
                <w:sz w:val="28"/>
                <w:szCs w:val="28"/>
              </w:rPr>
              <m:t xml:space="preserve">) =</m:t>
            </m:r>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min</m:t>
                </m:r>
              </m:e>
              <m:sub>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m</m:t>
                    </m:r>
                  </m:e>
                  <m:sub>
                    <m:r>
                      <w:rPr>
                        <w:rFonts w:ascii="Cambria Math" w:cs="Cambria Math" w:eastAsia="Cambria Math" w:hAnsi="Cambria Math"/>
                        <w:sz w:val="28"/>
                        <w:szCs w:val="28"/>
                      </w:rPr>
                      <m:t xml:space="preserve">p*</m:t>
                    </m:r>
                  </m:sub>
                </m:sSub>
                <m:r>
                  <w:rPr>
                    <w:rFonts w:ascii="Cambria Math" w:cs="Cambria Math" w:eastAsia="Cambria Math" w:hAnsi="Cambria Math"/>
                    <w:sz w:val="28"/>
                    <w:szCs w:val="28"/>
                  </w:rPr>
                  <m:t>ϵ</m:t>
                </m:r>
                <m:r>
                  <w:rPr>
                    <w:rFonts w:ascii="Cambria Math" w:cs="Cambria Math" w:eastAsia="Cambria Math" w:hAnsi="Cambria Math"/>
                    <w:sz w:val="28"/>
                    <w:szCs w:val="28"/>
                  </w:rPr>
                  <m:t xml:space="preserve">{0,...,N}</m:t>
                </m:r>
              </m:sub>
            </m:sSub>
            <m:r>
              <w:rPr>
                <w:rFonts w:ascii="Cambria Math" w:cs="Cambria Math" w:eastAsia="Cambria Math" w:hAnsi="Cambria Math"/>
                <w:sz w:val="28"/>
                <w:szCs w:val="28"/>
              </w:rPr>
              <m:t xml:space="preserve">(||</m:t>
            </m:r>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X</m:t>
                </m:r>
              </m:e>
              <m:sub>
                <m:r>
                  <w:rPr>
                    <w:rFonts w:ascii="Cambria Math" w:cs="Cambria Math" w:eastAsia="Cambria Math" w:hAnsi="Cambria Math"/>
                    <w:sz w:val="28"/>
                    <w:szCs w:val="28"/>
                  </w:rPr>
                  <m:t xml:space="preserve">p*</m:t>
                </m:r>
              </m:sub>
            </m:sSub>
            <m:r>
              <w:rPr>
                <w:rFonts w:ascii="Cambria Math" w:cs="Cambria Math" w:eastAsia="Cambria Math" w:hAnsi="Cambria Math"/>
                <w:sz w:val="28"/>
                <w:szCs w:val="28"/>
              </w:rPr>
              <m:t xml:space="preserve">(</m:t>
            </m:r>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m</m:t>
                </m:r>
              </m:e>
              <m:sub>
                <m:r>
                  <w:rPr>
                    <w:rFonts w:ascii="Cambria Math" w:cs="Cambria Math" w:eastAsia="Cambria Math" w:hAnsi="Cambria Math"/>
                    <w:sz w:val="28"/>
                    <w:szCs w:val="28"/>
                  </w:rPr>
                  <m:t xml:space="preserve">p*</m:t>
                </m:r>
              </m:sub>
            </m:sSub>
            <m:r>
              <w:rPr>
                <w:rFonts w:ascii="Cambria Math" w:cs="Cambria Math" w:eastAsia="Cambria Math" w:hAnsi="Cambria Math"/>
                <w:sz w:val="28"/>
                <w:szCs w:val="28"/>
              </w:rPr>
              <m:t xml:space="preserve">)-</m:t>
            </m:r>
            <m:sSup>
              <m:sSupPr>
                <m:ctrlPr>
                  <w:rPr>
                    <w:rFonts w:ascii="Cambria Math" w:cs="Cambria Math" w:eastAsia="Cambria Math" w:hAnsi="Cambria Math"/>
                    <w:sz w:val="28"/>
                    <w:szCs w:val="28"/>
                  </w:rPr>
                </m:ctrlPr>
              </m:sSupPr>
              <m:e>
                <m:r>
                  <w:rPr>
                    <w:rFonts w:ascii="Cambria Math" w:cs="Cambria Math" w:eastAsia="Cambria Math" w:hAnsi="Cambria Math"/>
                    <w:sz w:val="28"/>
                    <w:szCs w:val="28"/>
                  </w:rPr>
                  <m:t xml:space="preserve">R</m:t>
                </m:r>
              </m:e>
              <m:sup>
                <m:r>
                  <w:rPr>
                    <w:rFonts w:ascii="Cambria Math" w:cs="Cambria Math" w:eastAsia="Cambria Math" w:hAnsi="Cambria Math"/>
                    <w:sz w:val="28"/>
                    <w:szCs w:val="28"/>
                  </w:rPr>
                  <m:t xml:space="preserve">T</m:t>
                </m:r>
              </m:sup>
            </m:sSup>
            <m:r>
              <w:rPr>
                <w:rFonts w:ascii="Cambria Math" w:cs="Cambria Math" w:eastAsia="Cambria Math" w:hAnsi="Cambria Math"/>
                <w:sz w:val="28"/>
                <w:szCs w:val="28"/>
              </w:rPr>
              <m:t xml:space="preserve">(</m:t>
            </m:r>
            <m:r>
              <w:rPr>
                <w:rFonts w:ascii="Cambria Math" w:cs="Cambria Math" w:eastAsia="Cambria Math" w:hAnsi="Cambria Math"/>
                <w:b w:val="1"/>
                <w:sz w:val="28"/>
                <w:szCs w:val="28"/>
              </w:rPr>
              <m:t xml:space="preserve">X'</m:t>
            </m:r>
          </m:e>
          <m:sub>
            <m:r>
              <w:rPr>
                <w:rFonts w:ascii="Cambria Math" w:cs="Cambria Math" w:eastAsia="Cambria Math" w:hAnsi="Cambria Math"/>
                <w:b w:val="1"/>
                <w:sz w:val="28"/>
                <w:szCs w:val="28"/>
              </w:rPr>
              <m:t xml:space="preserve">q</m:t>
            </m:r>
          </m:sub>
        </m:sSub>
        <m:r>
          <w:rPr>
            <w:rFonts w:ascii="Cambria Math" w:cs="Cambria Math" w:eastAsia="Cambria Math" w:hAnsi="Cambria Math"/>
            <w:b w:val="1"/>
            <w:sz w:val="28"/>
            <w:szCs w:val="28"/>
          </w:rPr>
          <m:t xml:space="preserve">(</m:t>
        </m:r>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n</m:t>
            </m:r>
          </m:e>
          <m:sub>
            <m:r>
              <w:rPr>
                <w:rFonts w:ascii="Cambria Math" w:cs="Cambria Math" w:eastAsia="Cambria Math" w:hAnsi="Cambria Math"/>
                <w:sz w:val="28"/>
                <w:szCs w:val="28"/>
              </w:rPr>
              <m:t xml:space="preserve">q</m:t>
            </m:r>
          </m:sub>
        </m:sSub>
        <m:r>
          <w:rPr>
            <w:rFonts w:ascii="Cambria Math" w:cs="Cambria Math" w:eastAsia="Cambria Math" w:hAnsi="Cambria Math"/>
            <w:b w:val="1"/>
            <w:sz w:val="28"/>
            <w:szCs w:val="28"/>
          </w:rPr>
          <m:t xml:space="preserve">)-T)</m:t>
        </m:r>
        <m:r>
          <w:rPr>
            <w:rFonts w:ascii="Cambria Math" w:cs="Cambria Math" w:eastAsia="Cambria Math" w:hAnsi="Cambria Math"/>
            <w:sz w:val="28"/>
            <w:szCs w:val="28"/>
          </w:rPr>
          <m:t xml:space="preserve">||)</m:t>
        </m:r>
      </m:oMath>
      <w:r w:rsidDel="00000000" w:rsidR="00000000" w:rsidRPr="00000000">
        <w:rPr>
          <w:rtl w:val="0"/>
        </w:rPr>
      </w:r>
    </w:p>
    <w:p w:rsidR="00000000" w:rsidDel="00000000" w:rsidP="00000000" w:rsidRDefault="00000000" w:rsidRPr="00000000" w14:paraId="00000153">
      <w:pPr>
        <w:spacing w:after="0" w:lineRule="auto"/>
        <w:ind w:left="360" w:firstLine="0"/>
        <w:jc w:val="both"/>
        <w:rPr/>
      </w:pPr>
      <w:r w:rsidDel="00000000" w:rsidR="00000000" w:rsidRPr="00000000">
        <w:rPr>
          <w:rtl w:val="0"/>
        </w:rPr>
        <w:t xml:space="preserve">, където пикселите </w:t>
      </w:r>
      <w:r w:rsidDel="00000000" w:rsidR="00000000" w:rsidRPr="00000000">
        <w:rPr>
          <w:b w:val="1"/>
          <w:rtl w:val="0"/>
        </w:rPr>
        <w:t xml:space="preserve">q*</w:t>
      </w:r>
      <w:r w:rsidDel="00000000" w:rsidR="00000000" w:rsidRPr="00000000">
        <w:rPr>
          <w:rtl w:val="0"/>
        </w:rPr>
        <w:t xml:space="preserve"> и </w:t>
      </w:r>
      <w:r w:rsidDel="00000000" w:rsidR="00000000" w:rsidRPr="00000000">
        <w:rPr>
          <w:b w:val="1"/>
          <w:rtl w:val="0"/>
        </w:rPr>
        <w:t xml:space="preserve">p*</w:t>
      </w:r>
      <w:r w:rsidDel="00000000" w:rsidR="00000000" w:rsidRPr="00000000">
        <w:rPr>
          <w:rtl w:val="0"/>
        </w:rPr>
        <w:t xml:space="preserve"> са проекция на</w:t>
      </w:r>
      <m:oMath>
        <m:r>
          <w:rPr>
            <w:rFonts w:ascii="Cambria Math" w:cs="Cambria Math" w:eastAsia="Cambria Math" w:hAnsi="Cambria Math"/>
            <w:b w:val="1"/>
            <w:sz w:val="28"/>
            <w:szCs w:val="28"/>
          </w:rPr>
          <m:t xml:space="preserve">R</m:t>
        </m:r>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X</m:t>
            </m:r>
          </m:e>
          <m:sub>
            <m:r>
              <w:rPr>
                <w:rFonts w:ascii="Cambria Math" w:cs="Cambria Math" w:eastAsia="Cambria Math" w:hAnsi="Cambria Math"/>
                <w:sz w:val="28"/>
                <w:szCs w:val="28"/>
              </w:rPr>
              <m:t xml:space="preserve">p</m:t>
            </m:r>
          </m:sub>
        </m:sSub>
        <m:r>
          <w:rPr>
            <w:rFonts w:ascii="Cambria Math" w:cs="Cambria Math" w:eastAsia="Cambria Math" w:hAnsi="Cambria Math"/>
            <w:sz w:val="28"/>
            <w:szCs w:val="28"/>
          </w:rPr>
          <m:t xml:space="preserve">(</m:t>
        </m:r>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m</m:t>
            </m:r>
          </m:e>
          <m:sub>
            <m:r>
              <w:rPr>
                <w:rFonts w:ascii="Cambria Math" w:cs="Cambria Math" w:eastAsia="Cambria Math" w:hAnsi="Cambria Math"/>
                <w:sz w:val="28"/>
                <w:szCs w:val="28"/>
              </w:rPr>
              <m:t xml:space="preserve">p</m:t>
            </m:r>
          </m:sub>
        </m:sSub>
        <m:r>
          <w:rPr>
            <w:rFonts w:ascii="Cambria Math" w:cs="Cambria Math" w:eastAsia="Cambria Math" w:hAnsi="Cambria Math"/>
            <w:sz w:val="28"/>
            <w:szCs w:val="28"/>
          </w:rPr>
          <m:t xml:space="preserve">)+T</m:t>
        </m:r>
      </m:oMath>
      <w:r w:rsidDel="00000000" w:rsidR="00000000" w:rsidRPr="00000000">
        <w:rPr>
          <w:rtl w:val="0"/>
        </w:rPr>
        <w:t xml:space="preserve">и</w:t>
      </w:r>
      <m:oMath>
        <m:sSub>
          <m:sSubPr>
            <m:ctrlPr>
              <w:rPr>
                <w:rFonts w:ascii="Cambria Math" w:cs="Cambria Math" w:eastAsia="Cambria Math" w:hAnsi="Cambria Math"/>
                <w:b w:val="1"/>
                <w:sz w:val="28"/>
                <w:szCs w:val="28"/>
              </w:rPr>
            </m:ctrlPr>
          </m:sSubPr>
          <m:e>
            <m:sSup>
              <m:sSupPr>
                <m:ctrlPr>
                  <w:rPr>
                    <w:rFonts w:ascii="Cambria Math" w:cs="Cambria Math" w:eastAsia="Cambria Math" w:hAnsi="Cambria Math"/>
                    <w:sz w:val="28"/>
                    <w:szCs w:val="28"/>
                  </w:rPr>
                </m:ctrlPr>
              </m:sSupPr>
              <m:e>
                <m:r>
                  <w:rPr>
                    <w:rFonts w:ascii="Cambria Math" w:cs="Cambria Math" w:eastAsia="Cambria Math" w:hAnsi="Cambria Math"/>
                    <w:sz w:val="28"/>
                    <w:szCs w:val="28"/>
                  </w:rPr>
                  <m:t xml:space="preserve">R</m:t>
                </m:r>
              </m:e>
              <m:sup>
                <m:r>
                  <w:rPr>
                    <w:rFonts w:ascii="Cambria Math" w:cs="Cambria Math" w:eastAsia="Cambria Math" w:hAnsi="Cambria Math"/>
                    <w:sz w:val="28"/>
                    <w:szCs w:val="28"/>
                  </w:rPr>
                  <m:t xml:space="preserve">T</m:t>
                </m:r>
              </m:sup>
            </m:sSup>
            <m:r>
              <w:rPr>
                <w:rFonts w:ascii="Cambria Math" w:cs="Cambria Math" w:eastAsia="Cambria Math" w:hAnsi="Cambria Math"/>
                <w:sz w:val="28"/>
                <w:szCs w:val="28"/>
              </w:rPr>
              <m:t xml:space="preserve">(</m:t>
            </m:r>
            <m:r>
              <w:rPr>
                <w:rFonts w:ascii="Cambria Math" w:cs="Cambria Math" w:eastAsia="Cambria Math" w:hAnsi="Cambria Math"/>
                <w:b w:val="1"/>
                <w:sz w:val="28"/>
                <w:szCs w:val="28"/>
              </w:rPr>
              <m:t xml:space="preserve">X'</m:t>
            </m:r>
          </m:e>
          <m:sub>
            <m:r>
              <w:rPr>
                <w:rFonts w:ascii="Cambria Math" w:cs="Cambria Math" w:eastAsia="Cambria Math" w:hAnsi="Cambria Math"/>
                <w:b w:val="1"/>
                <w:sz w:val="28"/>
                <w:szCs w:val="28"/>
              </w:rPr>
              <m:t xml:space="preserve">q</m:t>
            </m:r>
          </m:sub>
        </m:sSub>
        <m:r>
          <w:rPr>
            <w:rFonts w:ascii="Cambria Math" w:cs="Cambria Math" w:eastAsia="Cambria Math" w:hAnsi="Cambria Math"/>
            <w:b w:val="1"/>
            <w:sz w:val="28"/>
            <w:szCs w:val="28"/>
          </w:rPr>
          <m:t xml:space="preserve">(</m:t>
        </m:r>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n</m:t>
            </m:r>
          </m:e>
          <m:sub>
            <m:r>
              <w:rPr>
                <w:rFonts w:ascii="Cambria Math" w:cs="Cambria Math" w:eastAsia="Cambria Math" w:hAnsi="Cambria Math"/>
                <w:sz w:val="28"/>
                <w:szCs w:val="28"/>
              </w:rPr>
              <m:t xml:space="preserve">q</m:t>
            </m:r>
          </m:sub>
        </m:sSub>
        <m:r>
          <w:rPr>
            <w:rFonts w:ascii="Cambria Math" w:cs="Cambria Math" w:eastAsia="Cambria Math" w:hAnsi="Cambria Math"/>
            <w:b w:val="1"/>
            <w:sz w:val="28"/>
            <w:szCs w:val="28"/>
          </w:rPr>
          <m:t xml:space="preserve">)-T)</m:t>
        </m:r>
      </m:oMath>
      <w:r w:rsidDel="00000000" w:rsidR="00000000" w:rsidRPr="00000000">
        <w:rPr>
          <w:rtl w:val="0"/>
        </w:rPr>
        <w:t xml:space="preserve">съответно в</w:t>
      </w:r>
      <m:oMath>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M</m:t>
            </m:r>
          </m:e>
          <m:sub>
            <m:r>
              <w:rPr>
                <w:rFonts w:ascii="Cambria Math" w:cs="Cambria Math" w:eastAsia="Cambria Math" w:hAnsi="Cambria Math"/>
                <w:sz w:val="28"/>
                <w:szCs w:val="28"/>
              </w:rPr>
              <m:t xml:space="preserve">1</m:t>
            </m:r>
          </m:sub>
        </m:sSub>
      </m:oMath>
      <w:r w:rsidDel="00000000" w:rsidR="00000000" w:rsidRPr="00000000">
        <w:rPr>
          <w:rtl w:val="0"/>
        </w:rPr>
        <w:t xml:space="preserve">и</w:t>
      </w:r>
      <m:oMath>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M</m:t>
            </m:r>
          </m:e>
          <m:sub>
            <m:r>
              <w:rPr>
                <w:rFonts w:ascii="Cambria Math" w:cs="Cambria Math" w:eastAsia="Cambria Math" w:hAnsi="Cambria Math"/>
                <w:sz w:val="28"/>
                <w:szCs w:val="28"/>
              </w:rPr>
              <m:t xml:space="preserve">2</m:t>
            </m:r>
          </m:sub>
        </m:sSub>
      </m:oMath>
      <w:r w:rsidDel="00000000" w:rsidR="00000000" w:rsidRPr="00000000">
        <w:rPr>
          <w:rtl w:val="0"/>
        </w:rPr>
        <w:t xml:space="preserve">. Цялото число N е максималния брой обвивки, който се определя от приблизителните знания за сцената.</w:t>
      </w:r>
    </w:p>
    <w:p w:rsidR="00000000" w:rsidDel="00000000" w:rsidP="00000000" w:rsidRDefault="00000000" w:rsidRPr="00000000" w14:paraId="00000154">
      <w:pPr>
        <w:spacing w:after="0" w:lineRule="auto"/>
        <w:ind w:left="360" w:firstLine="0"/>
        <w:jc w:val="both"/>
        <w:rPr/>
      </w:pPr>
      <w:r w:rsidDel="00000000" w:rsidR="00000000" w:rsidRPr="00000000">
        <w:rPr>
          <w:rtl w:val="0"/>
        </w:rPr>
        <w:t xml:space="preserve">За да се справят стабилно с шум и оклузия(запушване), Choi и Lee минимизират следната MRF енергийни функции</w:t>
      </w:r>
      <m:oMath>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E</m:t>
            </m:r>
          </m:e>
          <m:sub>
            <m:r>
              <w:rPr>
                <w:rFonts w:ascii="Cambria Math" w:cs="Cambria Math" w:eastAsia="Cambria Math" w:hAnsi="Cambria Math"/>
                <w:sz w:val="28"/>
                <w:szCs w:val="28"/>
              </w:rPr>
              <m:t xml:space="preserve">1</m:t>
            </m:r>
          </m:sub>
        </m:sSub>
      </m:oMath>
      <w:r w:rsidDel="00000000" w:rsidR="00000000" w:rsidRPr="00000000">
        <w:rPr>
          <w:rtl w:val="0"/>
        </w:rPr>
        <w:t xml:space="preserve">и</w:t>
      </w:r>
      <m:oMath>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E</m:t>
            </m:r>
          </m:e>
          <m:sub>
            <m:r>
              <w:rPr>
                <w:rFonts w:ascii="Cambria Math" w:cs="Cambria Math" w:eastAsia="Cambria Math" w:hAnsi="Cambria Math"/>
                <w:sz w:val="28"/>
                <w:szCs w:val="28"/>
              </w:rPr>
              <m:t xml:space="preserve">2</m:t>
            </m:r>
          </m:sub>
        </m:sSub>
      </m:oMath>
      <w:r w:rsidDel="00000000" w:rsidR="00000000" w:rsidRPr="00000000">
        <w:rPr>
          <w:rtl w:val="0"/>
        </w:rPr>
        <w:t xml:space="preserve">, вместо да минимизират независимо</w:t>
      </w:r>
      <m:oMath>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D</m:t>
            </m:r>
          </m:e>
          <m:sub>
            <m:r>
              <w:rPr>
                <w:rFonts w:ascii="Cambria Math" w:cs="Cambria Math" w:eastAsia="Cambria Math" w:hAnsi="Cambria Math"/>
                <w:sz w:val="28"/>
                <w:szCs w:val="28"/>
              </w:rPr>
              <m:t xml:space="preserve">p</m:t>
            </m:r>
          </m:sub>
        </m:sSub>
        <m:r>
          <w:rPr>
            <w:rFonts w:ascii="Cambria Math" w:cs="Cambria Math" w:eastAsia="Cambria Math" w:hAnsi="Cambria Math"/>
            <w:sz w:val="28"/>
            <w:szCs w:val="28"/>
          </w:rPr>
          <m:t xml:space="preserve">(</m:t>
        </m:r>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m</m:t>
            </m:r>
          </m:e>
          <m:sub>
            <m:r>
              <w:rPr>
                <w:rFonts w:ascii="Cambria Math" w:cs="Cambria Math" w:eastAsia="Cambria Math" w:hAnsi="Cambria Math"/>
                <w:sz w:val="28"/>
                <w:szCs w:val="28"/>
              </w:rPr>
              <m:t xml:space="preserve">p</m:t>
            </m:r>
          </m:sub>
        </m:sSub>
        <m:r>
          <w:rPr>
            <w:rFonts w:ascii="Cambria Math" w:cs="Cambria Math" w:eastAsia="Cambria Math" w:hAnsi="Cambria Math"/>
            <w:sz w:val="28"/>
            <w:szCs w:val="28"/>
          </w:rPr>
          <m:t xml:space="preserve">)</m:t>
        </m:r>
      </m:oMath>
      <w:r w:rsidDel="00000000" w:rsidR="00000000" w:rsidRPr="00000000">
        <w:rPr>
          <w:rtl w:val="0"/>
        </w:rPr>
        <w:t xml:space="preserve">и</w:t>
      </w:r>
      <m:oMath>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D</m:t>
            </m:r>
          </m:e>
          <m:sub>
            <m:r>
              <w:rPr>
                <w:rFonts w:ascii="Cambria Math" w:cs="Cambria Math" w:eastAsia="Cambria Math" w:hAnsi="Cambria Math"/>
                <w:sz w:val="28"/>
                <w:szCs w:val="28"/>
              </w:rPr>
              <m:t xml:space="preserve">q</m:t>
            </m:r>
          </m:sub>
        </m:sSub>
        <m:r>
          <w:rPr>
            <w:rFonts w:ascii="Cambria Math" w:cs="Cambria Math" w:eastAsia="Cambria Math" w:hAnsi="Cambria Math"/>
            <w:sz w:val="28"/>
            <w:szCs w:val="28"/>
          </w:rPr>
          <m:t xml:space="preserve">(</m:t>
        </m:r>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n</m:t>
            </m:r>
          </m:e>
          <m:sub>
            <m:r>
              <w:rPr>
                <w:rFonts w:ascii="Cambria Math" w:cs="Cambria Math" w:eastAsia="Cambria Math" w:hAnsi="Cambria Math"/>
                <w:sz w:val="28"/>
                <w:szCs w:val="28"/>
              </w:rPr>
              <m:t xml:space="preserve">q</m:t>
            </m:r>
          </m:sub>
        </m:sSub>
        <m:r>
          <w:rPr>
            <w:rFonts w:ascii="Cambria Math" w:cs="Cambria Math" w:eastAsia="Cambria Math" w:hAnsi="Cambria Math"/>
            <w:sz w:val="28"/>
            <w:szCs w:val="28"/>
          </w:rPr>
          <m:t xml:space="preserve">)</m:t>
        </m:r>
      </m:oMath>
      <w:r w:rsidDel="00000000" w:rsidR="00000000" w:rsidRPr="00000000">
        <w:rPr>
          <w:rtl w:val="0"/>
        </w:rPr>
        <w:t xml:space="preserve">при всеки пиксел:</w:t>
      </w:r>
    </w:p>
    <w:p w:rsidR="00000000" w:rsidDel="00000000" w:rsidP="00000000" w:rsidRDefault="00000000" w:rsidRPr="00000000" w14:paraId="00000155">
      <w:pPr>
        <w:tabs>
          <w:tab w:val="left" w:pos="3432"/>
          <w:tab w:val="right" w:pos="9072"/>
        </w:tabs>
        <w:ind w:left="720" w:firstLine="0"/>
        <w:jc w:val="right"/>
        <w:rPr>
          <w:rFonts w:ascii="Cambria Math" w:cs="Cambria Math" w:eastAsia="Cambria Math" w:hAnsi="Cambria Math"/>
          <w:sz w:val="28"/>
          <w:szCs w:val="28"/>
        </w:rPr>
      </w:pPr>
      <m:oMath>
        <m:sSub>
          <m:sSubPr>
            <m:ctrlPr>
              <w:rPr>
                <w:rFonts w:ascii="Cambria Math" w:cs="Cambria Math" w:eastAsia="Cambria Math" w:hAnsi="Cambria Math"/>
                <w:sz w:val="28"/>
                <w:szCs w:val="28"/>
              </w:rPr>
            </m:ctrlPr>
          </m:sSubPr>
          <m:e>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E</m:t>
                </m:r>
              </m:e>
              <m:sub>
                <m:r>
                  <w:rPr>
                    <w:rFonts w:ascii="Cambria Math" w:cs="Cambria Math" w:eastAsia="Cambria Math" w:hAnsi="Cambria Math"/>
                    <w:sz w:val="28"/>
                    <w:szCs w:val="28"/>
                  </w:rPr>
                  <m:t xml:space="preserve">1</m:t>
                </m:r>
              </m:sub>
            </m:sSub>
            <m:r>
              <w:rPr>
                <w:rFonts w:ascii="Cambria Math" w:cs="Cambria Math" w:eastAsia="Cambria Math" w:hAnsi="Cambria Math"/>
                <w:sz w:val="28"/>
                <w:szCs w:val="28"/>
              </w:rPr>
              <m:t xml:space="preserve">=</m:t>
            </m:r>
            <m:nary>
              <m:naryPr>
                <m:chr m:val="∑"/>
                <m:ctrlPr>
                  <w:rPr>
                    <w:rFonts w:ascii="Cambria Math" w:cs="Cambria Math" w:eastAsia="Cambria Math" w:hAnsi="Cambria Math"/>
                    <w:sz w:val="28"/>
                    <w:szCs w:val="28"/>
                  </w:rPr>
                </m:ctrlPr>
              </m:naryPr>
              <m:sub>
                <m:r>
                  <w:rPr>
                    <w:rFonts w:ascii="Cambria Math" w:cs="Cambria Math" w:eastAsia="Cambria Math" w:hAnsi="Cambria Math"/>
                    <w:sz w:val="28"/>
                    <w:szCs w:val="28"/>
                  </w:rPr>
                  <m:t xml:space="preserve">p</m:t>
                </m:r>
                <m:r>
                  <w:rPr>
                    <w:rFonts w:ascii="Cambria Math" w:cs="Cambria Math" w:eastAsia="Cambria Math" w:hAnsi="Cambria Math"/>
                    <w:sz w:val="28"/>
                    <w:szCs w:val="28"/>
                  </w:rPr>
                  <m:t>ϵ</m:t>
                </m:r>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M</m:t>
                    </m:r>
                  </m:e>
                  <m:sub>
                    <m:r>
                      <w:rPr>
                        <w:rFonts w:ascii="Cambria Math" w:cs="Cambria Math" w:eastAsia="Cambria Math" w:hAnsi="Cambria Math"/>
                        <w:sz w:val="28"/>
                        <w:szCs w:val="28"/>
                      </w:rPr>
                      <m:t xml:space="preserve">1</m:t>
                    </m:r>
                  </m:sub>
                </m:sSub>
              </m:sub>
              <m:sup/>
            </m:nary>
          </m:e>
          <m:sub/>
        </m:sSub>
        <m:acc>
          <m:accPr>
            <m:chr m:val="̂"/>
            <m:ctrlPr>
              <w:rPr>
                <w:rFonts w:ascii="Cambria Math" w:cs="Cambria Math" w:eastAsia="Cambria Math" w:hAnsi="Cambria Math"/>
                <w:sz w:val="28"/>
                <w:szCs w:val="28"/>
              </w:rPr>
            </m:ctrlPr>
          </m:accPr>
          <m:e>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D</m:t>
                </m:r>
              </m:e>
              <m:sub>
                <m:r>
                  <w:rPr>
                    <w:rFonts w:ascii="Cambria Math" w:cs="Cambria Math" w:eastAsia="Cambria Math" w:hAnsi="Cambria Math"/>
                    <w:sz w:val="28"/>
                    <w:szCs w:val="28"/>
                  </w:rPr>
                  <m:t xml:space="preserve">p</m:t>
                </m:r>
              </m:sub>
            </m:sSub>
          </m:e>
        </m:acc>
        <m:r>
          <w:rPr>
            <w:rFonts w:ascii="Cambria Math" w:cs="Cambria Math" w:eastAsia="Cambria Math" w:hAnsi="Cambria Math"/>
            <w:sz w:val="28"/>
            <w:szCs w:val="28"/>
          </w:rPr>
          <m:t xml:space="preserve">(</m:t>
        </m:r>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m</m:t>
            </m:r>
          </m:e>
          <m:sub>
            <m:r>
              <w:rPr>
                <w:rFonts w:ascii="Cambria Math" w:cs="Cambria Math" w:eastAsia="Cambria Math" w:hAnsi="Cambria Math"/>
                <w:sz w:val="28"/>
                <w:szCs w:val="28"/>
              </w:rPr>
              <m:t xml:space="preserve">p</m:t>
            </m:r>
          </m:sub>
        </m:sSub>
        <m:r>
          <w:rPr>
            <w:rFonts w:ascii="Cambria Math" w:cs="Cambria Math" w:eastAsia="Cambria Math" w:hAnsi="Cambria Math"/>
            <w:sz w:val="28"/>
            <w:szCs w:val="28"/>
          </w:rPr>
          <m:t xml:space="preserve">)+</m:t>
        </m:r>
        <m:nary>
          <m:naryPr>
            <m:chr m:val="∑"/>
            <m:ctrlPr>
              <w:rPr>
                <w:rFonts w:ascii="Cambria Math" w:cs="Cambria Math" w:eastAsia="Cambria Math" w:hAnsi="Cambria Math"/>
                <w:sz w:val="28"/>
                <w:szCs w:val="28"/>
              </w:rPr>
            </m:ctrlPr>
          </m:naryPr>
          <m:sub>
            <m:r>
              <w:rPr>
                <w:rFonts w:ascii="Cambria Math" w:cs="Cambria Math" w:eastAsia="Cambria Math" w:hAnsi="Cambria Math"/>
                <w:sz w:val="28"/>
                <w:szCs w:val="28"/>
              </w:rPr>
              <m:t xml:space="preserve">(p,u)</m:t>
            </m:r>
          </m:sub>
          <m:sup/>
        </m:nary>
        <m:r>
          <w:rPr>
            <w:rFonts w:ascii="Cambria Math" w:cs="Cambria Math" w:eastAsia="Cambria Math" w:hAnsi="Cambria Math"/>
            <w:sz w:val="28"/>
            <w:szCs w:val="28"/>
          </w:rPr>
          <m:t xml:space="preserve">V(</m:t>
        </m:r>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m</m:t>
            </m:r>
          </m:e>
          <m:sub>
            <m:r>
              <w:rPr>
                <w:rFonts w:ascii="Cambria Math" w:cs="Cambria Math" w:eastAsia="Cambria Math" w:hAnsi="Cambria Math"/>
                <w:sz w:val="28"/>
                <w:szCs w:val="28"/>
              </w:rPr>
              <m:t xml:space="preserve">p</m:t>
            </m:r>
          </m:sub>
        </m:sSub>
        <m:r>
          <w:rPr>
            <w:rFonts w:ascii="Cambria Math" w:cs="Cambria Math" w:eastAsia="Cambria Math" w:hAnsi="Cambria Math"/>
            <w:sz w:val="28"/>
            <w:szCs w:val="28"/>
          </w:rPr>
          <m:t xml:space="preserve">,</m:t>
        </m:r>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m</m:t>
            </m:r>
          </m:e>
          <m:sub>
            <m:r>
              <w:rPr>
                <w:rFonts w:ascii="Cambria Math" w:cs="Cambria Math" w:eastAsia="Cambria Math" w:hAnsi="Cambria Math"/>
                <w:sz w:val="28"/>
                <w:szCs w:val="28"/>
              </w:rPr>
              <m:t xml:space="preserve">u</m:t>
            </m:r>
          </m:sub>
        </m:sSub>
        <m:r>
          <w:rPr>
            <w:rFonts w:ascii="Cambria Math" w:cs="Cambria Math" w:eastAsia="Cambria Math" w:hAnsi="Cambria Math"/>
            <w:sz w:val="28"/>
            <w:szCs w:val="28"/>
          </w:rPr>
          <m:t xml:space="preserve">)</m:t>
        </m:r>
      </m:oMath>
      <w:r w:rsidDel="00000000" w:rsidR="00000000" w:rsidRPr="00000000">
        <w:rPr>
          <w:rFonts w:ascii="Cambria Math" w:cs="Cambria Math" w:eastAsia="Cambria Math" w:hAnsi="Cambria Math"/>
          <w:sz w:val="28"/>
          <w:szCs w:val="28"/>
          <w:rtl w:val="0"/>
        </w:rPr>
        <w:t xml:space="preserve">                      (2.17)</w:t>
      </w:r>
    </w:p>
    <w:p w:rsidR="00000000" w:rsidDel="00000000" w:rsidP="00000000" w:rsidRDefault="00000000" w:rsidRPr="00000000" w14:paraId="00000156">
      <w:pPr>
        <w:tabs>
          <w:tab w:val="left" w:pos="3432"/>
          <w:tab w:val="right" w:pos="9072"/>
        </w:tabs>
        <w:ind w:left="720" w:firstLine="0"/>
        <w:jc w:val="center"/>
        <w:rPr/>
      </w:pPr>
      <m:oMath>
        <m:sSub>
          <m:sSubPr>
            <m:ctrlPr>
              <w:rPr>
                <w:rFonts w:ascii="Cambria Math" w:cs="Cambria Math" w:eastAsia="Cambria Math" w:hAnsi="Cambria Math"/>
                <w:sz w:val="28"/>
                <w:szCs w:val="28"/>
              </w:rPr>
            </m:ctrlPr>
          </m:sSubPr>
          <m:e>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E</m:t>
                </m:r>
              </m:e>
              <m:sub>
                <m:r>
                  <w:rPr>
                    <w:rFonts w:ascii="Cambria Math" w:cs="Cambria Math" w:eastAsia="Cambria Math" w:hAnsi="Cambria Math"/>
                    <w:sz w:val="28"/>
                    <w:szCs w:val="28"/>
                  </w:rPr>
                  <m:t xml:space="preserve">2</m:t>
                </m:r>
              </m:sub>
            </m:sSub>
            <m:r>
              <w:rPr>
                <w:rFonts w:ascii="Cambria Math" w:cs="Cambria Math" w:eastAsia="Cambria Math" w:hAnsi="Cambria Math"/>
                <w:sz w:val="28"/>
                <w:szCs w:val="28"/>
              </w:rPr>
              <m:t xml:space="preserve">=</m:t>
            </m:r>
            <m:nary>
              <m:naryPr>
                <m:chr m:val="∑"/>
                <m:ctrlPr>
                  <w:rPr>
                    <w:rFonts w:ascii="Cambria Math" w:cs="Cambria Math" w:eastAsia="Cambria Math" w:hAnsi="Cambria Math"/>
                    <w:sz w:val="28"/>
                    <w:szCs w:val="28"/>
                  </w:rPr>
                </m:ctrlPr>
              </m:naryPr>
              <m:sub>
                <m:r>
                  <w:rPr>
                    <w:rFonts w:ascii="Cambria Math" w:cs="Cambria Math" w:eastAsia="Cambria Math" w:hAnsi="Cambria Math"/>
                    <w:sz w:val="28"/>
                    <w:szCs w:val="28"/>
                  </w:rPr>
                  <m:t xml:space="preserve">q</m:t>
                </m:r>
                <m:r>
                  <w:rPr>
                    <w:rFonts w:ascii="Cambria Math" w:cs="Cambria Math" w:eastAsia="Cambria Math" w:hAnsi="Cambria Math"/>
                    <w:sz w:val="28"/>
                    <w:szCs w:val="28"/>
                  </w:rPr>
                  <m:t>ϵ</m:t>
                </m:r>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M</m:t>
                    </m:r>
                  </m:e>
                  <m:sub>
                    <m:r>
                      <w:rPr>
                        <w:rFonts w:ascii="Cambria Math" w:cs="Cambria Math" w:eastAsia="Cambria Math" w:hAnsi="Cambria Math"/>
                        <w:sz w:val="28"/>
                        <w:szCs w:val="28"/>
                      </w:rPr>
                      <m:t xml:space="preserve">2</m:t>
                    </m:r>
                  </m:sub>
                </m:sSub>
              </m:sub>
              <m:sup/>
            </m:nary>
          </m:e>
          <m:sub/>
        </m:sSub>
        <m:acc>
          <m:accPr>
            <m:chr m:val="̂"/>
            <m:ctrlPr>
              <w:rPr>
                <w:rFonts w:ascii="Cambria Math" w:cs="Cambria Math" w:eastAsia="Cambria Math" w:hAnsi="Cambria Math"/>
                <w:sz w:val="28"/>
                <w:szCs w:val="28"/>
              </w:rPr>
            </m:ctrlPr>
          </m:accPr>
          <m:e>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D</m:t>
                </m:r>
              </m:e>
              <m:sub>
                <m:r>
                  <w:rPr>
                    <w:rFonts w:ascii="Cambria Math" w:cs="Cambria Math" w:eastAsia="Cambria Math" w:hAnsi="Cambria Math"/>
                    <w:sz w:val="28"/>
                    <w:szCs w:val="28"/>
                  </w:rPr>
                  <m:t xml:space="preserve">q</m:t>
                </m:r>
              </m:sub>
            </m:sSub>
          </m:e>
        </m:acc>
        <m:r>
          <w:rPr>
            <w:rFonts w:ascii="Cambria Math" w:cs="Cambria Math" w:eastAsia="Cambria Math" w:hAnsi="Cambria Math"/>
            <w:sz w:val="28"/>
            <w:szCs w:val="28"/>
          </w:rPr>
          <m:t xml:space="preserve">(</m:t>
        </m:r>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n</m:t>
            </m:r>
          </m:e>
          <m:sub>
            <m:r>
              <w:rPr>
                <w:rFonts w:ascii="Cambria Math" w:cs="Cambria Math" w:eastAsia="Cambria Math" w:hAnsi="Cambria Math"/>
                <w:sz w:val="28"/>
                <w:szCs w:val="28"/>
              </w:rPr>
              <m:t xml:space="preserve">q</m:t>
            </m:r>
          </m:sub>
        </m:sSub>
        <m:r>
          <w:rPr>
            <w:rFonts w:ascii="Cambria Math" w:cs="Cambria Math" w:eastAsia="Cambria Math" w:hAnsi="Cambria Math"/>
            <w:sz w:val="28"/>
            <w:szCs w:val="28"/>
          </w:rPr>
          <m:t xml:space="preserve">)+</m:t>
        </m:r>
        <m:nary>
          <m:naryPr>
            <m:chr m:val="∑"/>
            <m:ctrlPr>
              <w:rPr>
                <w:rFonts w:ascii="Cambria Math" w:cs="Cambria Math" w:eastAsia="Cambria Math" w:hAnsi="Cambria Math"/>
                <w:sz w:val="28"/>
                <w:szCs w:val="28"/>
              </w:rPr>
            </m:ctrlPr>
          </m:naryPr>
          <m:sub>
            <m:r>
              <w:rPr>
                <w:rFonts w:ascii="Cambria Math" w:cs="Cambria Math" w:eastAsia="Cambria Math" w:hAnsi="Cambria Math"/>
                <w:sz w:val="28"/>
                <w:szCs w:val="28"/>
              </w:rPr>
              <m:t xml:space="preserve">(q,v)</m:t>
            </m:r>
          </m:sub>
          <m:sup/>
        </m:nary>
        <m:r>
          <w:rPr>
            <w:rFonts w:ascii="Cambria Math" w:cs="Cambria Math" w:eastAsia="Cambria Math" w:hAnsi="Cambria Math"/>
            <w:sz w:val="28"/>
            <w:szCs w:val="28"/>
          </w:rPr>
          <m:t xml:space="preserve">V(</m:t>
        </m:r>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n</m:t>
            </m:r>
          </m:e>
          <m:sub>
            <m:r>
              <w:rPr>
                <w:rFonts w:ascii="Cambria Math" w:cs="Cambria Math" w:eastAsia="Cambria Math" w:hAnsi="Cambria Math"/>
                <w:sz w:val="28"/>
                <w:szCs w:val="28"/>
              </w:rPr>
              <m:t xml:space="preserve">q</m:t>
            </m:r>
          </m:sub>
        </m:sSub>
        <m:r>
          <w:rPr>
            <w:rFonts w:ascii="Cambria Math" w:cs="Cambria Math" w:eastAsia="Cambria Math" w:hAnsi="Cambria Math"/>
            <w:sz w:val="28"/>
            <w:szCs w:val="28"/>
          </w:rPr>
          <m:t xml:space="preserve">,</m:t>
        </m:r>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n</m:t>
            </m:r>
          </m:e>
          <m:sub>
            <m:r>
              <w:rPr>
                <w:rFonts w:ascii="Cambria Math" w:cs="Cambria Math" w:eastAsia="Cambria Math" w:hAnsi="Cambria Math"/>
                <w:sz w:val="28"/>
                <w:szCs w:val="28"/>
              </w:rPr>
              <m:t xml:space="preserve">v</m:t>
            </m:r>
          </m:sub>
        </m:sSub>
        <m:r>
          <w:rPr>
            <w:rFonts w:ascii="Cambria Math" w:cs="Cambria Math" w:eastAsia="Cambria Math" w:hAnsi="Cambria Math"/>
            <w:sz w:val="28"/>
            <w:szCs w:val="28"/>
          </w:rPr>
          <m:t xml:space="preserve">)</m:t>
        </m:r>
      </m:oMath>
      <w:r w:rsidDel="00000000" w:rsidR="00000000" w:rsidRPr="00000000">
        <w:rPr>
          <w:rtl w:val="0"/>
        </w:rPr>
      </w:r>
    </w:p>
    <w:p w:rsidR="00000000" w:rsidDel="00000000" w:rsidP="00000000" w:rsidRDefault="00000000" w:rsidRPr="00000000" w14:paraId="00000157">
      <w:pPr>
        <w:spacing w:after="0" w:lineRule="auto"/>
        <w:ind w:left="360" w:firstLine="0"/>
        <w:jc w:val="both"/>
        <w:rPr/>
      </w:pPr>
      <w:r w:rsidDel="00000000" w:rsidR="00000000" w:rsidRPr="00000000">
        <w:rPr>
          <w:rtl w:val="0"/>
        </w:rPr>
        <w:t xml:space="preserve">,където</w:t>
      </w:r>
      <m:oMath>
        <m:acc>
          <m:accPr>
            <m:chr m:val="̂"/>
          </m:accPr>
          <m:e>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D</m:t>
                </m:r>
              </m:e>
              <m:sub>
                <m:r>
                  <w:rPr>
                    <w:rFonts w:ascii="Cambria Math" w:cs="Cambria Math" w:eastAsia="Cambria Math" w:hAnsi="Cambria Math"/>
                    <w:sz w:val="28"/>
                    <w:szCs w:val="28"/>
                  </w:rPr>
                  <m:t xml:space="preserve">p</m:t>
                </m:r>
              </m:sub>
            </m:sSub>
          </m:e>
        </m:acc>
        <m:r>
          <w:rPr>
            <w:rFonts w:ascii="Cambria Math" w:cs="Cambria Math" w:eastAsia="Cambria Math" w:hAnsi="Cambria Math"/>
            <w:sz w:val="28"/>
            <w:szCs w:val="28"/>
          </w:rPr>
          <m:t xml:space="preserve">(</m:t>
        </m:r>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m</m:t>
            </m:r>
          </m:e>
          <m:sub>
            <m:r>
              <w:rPr>
                <w:rFonts w:ascii="Cambria Math" w:cs="Cambria Math" w:eastAsia="Cambria Math" w:hAnsi="Cambria Math"/>
                <w:sz w:val="28"/>
                <w:szCs w:val="28"/>
              </w:rPr>
              <m:t xml:space="preserve">p</m:t>
            </m:r>
          </m:sub>
        </m:sSub>
        <m:r>
          <w:rPr>
            <w:rFonts w:ascii="Cambria Math" w:cs="Cambria Math" w:eastAsia="Cambria Math" w:hAnsi="Cambria Math"/>
            <w:sz w:val="28"/>
            <w:szCs w:val="28"/>
          </w:rPr>
          <m:t xml:space="preserve">)</m:t>
        </m:r>
      </m:oMath>
      <w:r w:rsidDel="00000000" w:rsidR="00000000" w:rsidRPr="00000000">
        <w:rPr>
          <w:rtl w:val="0"/>
        </w:rPr>
        <w:t xml:space="preserve">и</w:t>
      </w:r>
      <m:oMath>
        <m:acc>
          <m:accPr>
            <m:chr m:val="̂"/>
          </m:accPr>
          <m:e>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D</m:t>
                </m:r>
              </m:e>
              <m:sub>
                <m:r>
                  <w:rPr>
                    <w:rFonts w:ascii="Cambria Math" w:cs="Cambria Math" w:eastAsia="Cambria Math" w:hAnsi="Cambria Math"/>
                    <w:sz w:val="28"/>
                    <w:szCs w:val="28"/>
                  </w:rPr>
                  <m:t xml:space="preserve">q</m:t>
                </m:r>
              </m:sub>
            </m:sSub>
          </m:e>
        </m:acc>
        <m:r>
          <w:rPr>
            <w:rFonts w:ascii="Cambria Math" w:cs="Cambria Math" w:eastAsia="Cambria Math" w:hAnsi="Cambria Math"/>
            <w:sz w:val="28"/>
            <w:szCs w:val="28"/>
          </w:rPr>
          <m:t xml:space="preserve">(</m:t>
        </m:r>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n</m:t>
            </m:r>
          </m:e>
          <m:sub>
            <m:r>
              <w:rPr>
                <w:rFonts w:ascii="Cambria Math" w:cs="Cambria Math" w:eastAsia="Cambria Math" w:hAnsi="Cambria Math"/>
                <w:sz w:val="28"/>
                <w:szCs w:val="28"/>
              </w:rPr>
              <m:t xml:space="preserve">q</m:t>
            </m:r>
          </m:sub>
        </m:sSub>
        <m:r>
          <w:rPr>
            <w:rFonts w:ascii="Cambria Math" w:cs="Cambria Math" w:eastAsia="Cambria Math" w:hAnsi="Cambria Math"/>
            <w:sz w:val="28"/>
            <w:szCs w:val="28"/>
          </w:rPr>
          <m:t xml:space="preserve">)</m:t>
        </m:r>
      </m:oMath>
      <w:r w:rsidDel="00000000" w:rsidR="00000000" w:rsidRPr="00000000">
        <w:rPr>
          <w:rtl w:val="0"/>
        </w:rPr>
        <w:t xml:space="preserve">са разходите на данни за присвояване</w:t>
      </w:r>
      <m:oMath>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m</m:t>
            </m:r>
          </m:e>
          <m:sub>
            <m:r>
              <w:rPr>
                <w:rFonts w:ascii="Cambria Math" w:cs="Cambria Math" w:eastAsia="Cambria Math" w:hAnsi="Cambria Math"/>
                <w:sz w:val="28"/>
                <w:szCs w:val="28"/>
              </w:rPr>
              <m:t xml:space="preserve">p</m:t>
            </m:r>
          </m:sub>
        </m:sSub>
      </m:oMath>
      <w:r w:rsidDel="00000000" w:rsidR="00000000" w:rsidRPr="00000000">
        <w:rPr>
          <w:rtl w:val="0"/>
        </w:rPr>
        <w:t xml:space="preserve">и</w:t>
      </w:r>
      <m:oMath>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n</m:t>
            </m:r>
          </m:e>
          <m:sub>
            <m:r>
              <w:rPr>
                <w:rFonts w:ascii="Cambria Math" w:cs="Cambria Math" w:eastAsia="Cambria Math" w:hAnsi="Cambria Math"/>
                <w:sz w:val="28"/>
                <w:szCs w:val="28"/>
              </w:rPr>
              <m:t xml:space="preserve">q</m:t>
            </m:r>
          </m:sub>
        </m:sSub>
      </m:oMath>
      <w:r w:rsidDel="00000000" w:rsidR="00000000" w:rsidRPr="00000000">
        <w:rPr>
          <w:rtl w:val="0"/>
        </w:rPr>
        <w:t xml:space="preserve">съответно на пикселите </w:t>
      </w:r>
      <w:r w:rsidDel="00000000" w:rsidR="00000000" w:rsidRPr="00000000">
        <w:rPr>
          <w:b w:val="1"/>
          <w:rtl w:val="0"/>
        </w:rPr>
        <w:t xml:space="preserve">p</w:t>
      </w:r>
      <w:r w:rsidDel="00000000" w:rsidR="00000000" w:rsidRPr="00000000">
        <w:rPr>
          <w:rtl w:val="0"/>
        </w:rPr>
        <w:t xml:space="preserve"> и </w:t>
      </w:r>
      <w:r w:rsidDel="00000000" w:rsidR="00000000" w:rsidRPr="00000000">
        <w:rPr>
          <w:b w:val="1"/>
          <w:rtl w:val="0"/>
        </w:rPr>
        <w:t xml:space="preserve">q</w:t>
      </w:r>
      <w:r w:rsidDel="00000000" w:rsidR="00000000" w:rsidRPr="00000000">
        <w:rPr>
          <w:rtl w:val="0"/>
        </w:rPr>
        <w:t xml:space="preserve">. Функциите</w:t>
      </w:r>
      <m:oMath>
        <m:r>
          <w:rPr>
            <w:rFonts w:ascii="Cambria Math" w:cs="Cambria Math" w:eastAsia="Cambria Math" w:hAnsi="Cambria Math"/>
            <w:sz w:val="28"/>
            <w:szCs w:val="28"/>
          </w:rPr>
          <m:t xml:space="preserve">V(</m:t>
        </m:r>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m</m:t>
            </m:r>
          </m:e>
          <m:sub>
            <m:r>
              <w:rPr>
                <w:rFonts w:ascii="Cambria Math" w:cs="Cambria Math" w:eastAsia="Cambria Math" w:hAnsi="Cambria Math"/>
                <w:sz w:val="28"/>
                <w:szCs w:val="28"/>
              </w:rPr>
              <m:t xml:space="preserve">p</m:t>
            </m:r>
          </m:sub>
        </m:sSub>
        <m:r>
          <w:rPr>
            <w:rFonts w:ascii="Cambria Math" w:cs="Cambria Math" w:eastAsia="Cambria Math" w:hAnsi="Cambria Math"/>
            <w:sz w:val="28"/>
            <w:szCs w:val="28"/>
          </w:rPr>
          <m:t xml:space="preserve">,</m:t>
        </m:r>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m</m:t>
            </m:r>
          </m:e>
          <m:sub>
            <m:r>
              <w:rPr>
                <w:rFonts w:ascii="Cambria Math" w:cs="Cambria Math" w:eastAsia="Cambria Math" w:hAnsi="Cambria Math"/>
                <w:sz w:val="28"/>
                <w:szCs w:val="28"/>
              </w:rPr>
              <m:t xml:space="preserve">u</m:t>
            </m:r>
          </m:sub>
        </m:sSub>
        <m:r>
          <w:rPr>
            <w:rFonts w:ascii="Cambria Math" w:cs="Cambria Math" w:eastAsia="Cambria Math" w:hAnsi="Cambria Math"/>
            <w:sz w:val="28"/>
            <w:szCs w:val="28"/>
          </w:rPr>
          <m:t xml:space="preserve">)</m:t>
        </m:r>
      </m:oMath>
      <w:r w:rsidDel="00000000" w:rsidR="00000000" w:rsidRPr="00000000">
        <w:rPr>
          <w:rtl w:val="0"/>
        </w:rPr>
        <w:t xml:space="preserve">и</w:t>
      </w:r>
      <m:oMath>
        <m:r>
          <w:rPr>
            <w:rFonts w:ascii="Cambria Math" w:cs="Cambria Math" w:eastAsia="Cambria Math" w:hAnsi="Cambria Math"/>
            <w:sz w:val="28"/>
            <w:szCs w:val="28"/>
          </w:rPr>
          <m:t xml:space="preserve">V(</m:t>
        </m:r>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n</m:t>
            </m:r>
          </m:e>
          <m:sub>
            <m:r>
              <w:rPr>
                <w:rFonts w:ascii="Cambria Math" w:cs="Cambria Math" w:eastAsia="Cambria Math" w:hAnsi="Cambria Math"/>
                <w:sz w:val="28"/>
                <w:szCs w:val="28"/>
              </w:rPr>
              <m:t xml:space="preserve">q</m:t>
            </m:r>
          </m:sub>
        </m:sSub>
        <m:r>
          <w:rPr>
            <w:rFonts w:ascii="Cambria Math" w:cs="Cambria Math" w:eastAsia="Cambria Math" w:hAnsi="Cambria Math"/>
            <w:sz w:val="28"/>
            <w:szCs w:val="28"/>
          </w:rPr>
          <m:t xml:space="preserve">,</m:t>
        </m:r>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n</m:t>
            </m:r>
          </m:e>
          <m:sub>
            <m:r>
              <w:rPr>
                <w:rFonts w:ascii="Cambria Math" w:cs="Cambria Math" w:eastAsia="Cambria Math" w:hAnsi="Cambria Math"/>
                <w:sz w:val="28"/>
                <w:szCs w:val="28"/>
              </w:rPr>
              <m:t xml:space="preserve">v</m:t>
            </m:r>
          </m:sub>
        </m:sSub>
        <m:r>
          <w:rPr>
            <w:rFonts w:ascii="Cambria Math" w:cs="Cambria Math" w:eastAsia="Cambria Math" w:hAnsi="Cambria Math"/>
            <w:sz w:val="28"/>
            <w:szCs w:val="28"/>
          </w:rPr>
          <m:t xml:space="preserve">)</m:t>
        </m:r>
      </m:oMath>
      <w:r w:rsidDel="00000000" w:rsidR="00000000" w:rsidRPr="00000000">
        <w:rPr>
          <w:rtl w:val="0"/>
        </w:rPr>
        <w:t xml:space="preserve">определят разходите за прекъсване на присвояването на</w:t>
      </w:r>
      <m:oMath>
        <m:r>
          <w:rPr>
            <w:rFonts w:ascii="Cambria Math" w:cs="Cambria Math" w:eastAsia="Cambria Math" w:hAnsi="Cambria Math"/>
            <w:sz w:val="28"/>
            <w:szCs w:val="28"/>
          </w:rPr>
          <m:t xml:space="preserve">(</m:t>
        </m:r>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m</m:t>
            </m:r>
          </m:e>
          <m:sub>
            <m:r>
              <w:rPr>
                <w:rFonts w:ascii="Cambria Math" w:cs="Cambria Math" w:eastAsia="Cambria Math" w:hAnsi="Cambria Math"/>
                <w:sz w:val="28"/>
                <w:szCs w:val="28"/>
              </w:rPr>
              <m:t xml:space="preserve">p</m:t>
            </m:r>
          </m:sub>
        </m:sSub>
        <m:r>
          <w:rPr>
            <w:rFonts w:ascii="Cambria Math" w:cs="Cambria Math" w:eastAsia="Cambria Math" w:hAnsi="Cambria Math"/>
            <w:sz w:val="28"/>
            <w:szCs w:val="28"/>
          </w:rPr>
          <m:t xml:space="preserve">,</m:t>
        </m:r>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m</m:t>
            </m:r>
          </m:e>
          <m:sub>
            <m:r>
              <w:rPr>
                <w:rFonts w:ascii="Cambria Math" w:cs="Cambria Math" w:eastAsia="Cambria Math" w:hAnsi="Cambria Math"/>
                <w:sz w:val="28"/>
                <w:szCs w:val="28"/>
              </w:rPr>
              <m:t xml:space="preserve">u</m:t>
            </m:r>
          </m:sub>
        </m:sSub>
        <m:r>
          <w:rPr>
            <w:rFonts w:ascii="Cambria Math" w:cs="Cambria Math" w:eastAsia="Cambria Math" w:hAnsi="Cambria Math"/>
            <w:sz w:val="28"/>
            <w:szCs w:val="28"/>
          </w:rPr>
          <m:t xml:space="preserve">)</m:t>
        </m:r>
      </m:oMath>
      <w:r w:rsidDel="00000000" w:rsidR="00000000" w:rsidRPr="00000000">
        <w:rPr>
          <w:rtl w:val="0"/>
        </w:rPr>
        <w:t xml:space="preserve">и</w:t>
      </w:r>
      <m:oMath>
        <m:r>
          <w:rPr>
            <w:rFonts w:ascii="Cambria Math" w:cs="Cambria Math" w:eastAsia="Cambria Math" w:hAnsi="Cambria Math"/>
            <w:sz w:val="28"/>
            <w:szCs w:val="28"/>
          </w:rPr>
          <m:t xml:space="preserve">(</m:t>
        </m:r>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n</m:t>
            </m:r>
          </m:e>
          <m:sub>
            <m:r>
              <w:rPr>
                <w:rFonts w:ascii="Cambria Math" w:cs="Cambria Math" w:eastAsia="Cambria Math" w:hAnsi="Cambria Math"/>
                <w:sz w:val="28"/>
                <w:szCs w:val="28"/>
              </w:rPr>
              <m:t xml:space="preserve">q</m:t>
            </m:r>
          </m:sub>
        </m:sSub>
        <m:r>
          <w:rPr>
            <w:rFonts w:ascii="Cambria Math" w:cs="Cambria Math" w:eastAsia="Cambria Math" w:hAnsi="Cambria Math"/>
            <w:sz w:val="28"/>
            <w:szCs w:val="28"/>
          </w:rPr>
          <m:t xml:space="preserve">,</m:t>
        </m:r>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n</m:t>
            </m:r>
          </m:e>
          <m:sub>
            <m:r>
              <w:rPr>
                <w:rFonts w:ascii="Cambria Math" w:cs="Cambria Math" w:eastAsia="Cambria Math" w:hAnsi="Cambria Math"/>
                <w:sz w:val="28"/>
                <w:szCs w:val="28"/>
              </w:rPr>
              <m:t xml:space="preserve">v</m:t>
            </m:r>
          </m:sub>
        </m:sSub>
        <m:r>
          <w:rPr>
            <w:rFonts w:ascii="Cambria Math" w:cs="Cambria Math" w:eastAsia="Cambria Math" w:hAnsi="Cambria Math"/>
            <w:sz w:val="28"/>
            <w:szCs w:val="28"/>
          </w:rPr>
          <m:t xml:space="preserve">)</m:t>
        </m:r>
      </m:oMath>
      <w:r w:rsidDel="00000000" w:rsidR="00000000" w:rsidRPr="00000000">
        <w:rPr>
          <w:rtl w:val="0"/>
        </w:rPr>
        <w:t xml:space="preserve">съответно на двойките съседни пиксели </w:t>
      </w:r>
      <w:r w:rsidDel="00000000" w:rsidR="00000000" w:rsidRPr="00000000">
        <w:rPr>
          <w:b w:val="1"/>
          <w:rtl w:val="0"/>
        </w:rPr>
        <w:t xml:space="preserve">(p,u)</w:t>
      </w:r>
      <w:r w:rsidDel="00000000" w:rsidR="00000000" w:rsidRPr="00000000">
        <w:rPr>
          <w:rtl w:val="0"/>
        </w:rPr>
        <w:t xml:space="preserve"> и </w:t>
      </w:r>
      <w:r w:rsidDel="00000000" w:rsidR="00000000" w:rsidRPr="00000000">
        <w:rPr>
          <w:b w:val="1"/>
          <w:rtl w:val="0"/>
        </w:rPr>
        <w:t xml:space="preserve">(q,v)</w:t>
      </w:r>
      <w:r w:rsidDel="00000000" w:rsidR="00000000" w:rsidRPr="00000000">
        <w:rPr>
          <w:rtl w:val="0"/>
        </w:rPr>
        <w:t xml:space="preserve">.</w:t>
      </w:r>
    </w:p>
    <w:p w:rsidR="00000000" w:rsidDel="00000000" w:rsidP="00000000" w:rsidRDefault="00000000" w:rsidRPr="00000000" w14:paraId="00000158">
      <w:pPr>
        <w:spacing w:after="0" w:lineRule="auto"/>
        <w:ind w:left="360" w:firstLine="0"/>
        <w:jc w:val="both"/>
        <w:rPr/>
      </w:pPr>
      <w:r w:rsidDel="00000000" w:rsidR="00000000" w:rsidRPr="00000000">
        <w:rPr>
          <w:rtl w:val="0"/>
        </w:rPr>
        <w:t xml:space="preserve">Разходите за данни</w:t>
      </w:r>
      <m:oMath>
        <m:acc>
          <m:accPr>
            <m:chr m:val="̂"/>
          </m:accPr>
          <m:e>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D</m:t>
                </m:r>
              </m:e>
              <m:sub>
                <m:r>
                  <w:rPr>
                    <w:rFonts w:ascii="Cambria Math" w:cs="Cambria Math" w:eastAsia="Cambria Math" w:hAnsi="Cambria Math"/>
                    <w:sz w:val="28"/>
                    <w:szCs w:val="28"/>
                  </w:rPr>
                  <m:t xml:space="preserve">p</m:t>
                </m:r>
              </m:sub>
            </m:sSub>
          </m:e>
        </m:acc>
        <m:r>
          <w:rPr>
            <w:rFonts w:ascii="Cambria Math" w:cs="Cambria Math" w:eastAsia="Cambria Math" w:hAnsi="Cambria Math"/>
            <w:sz w:val="28"/>
            <w:szCs w:val="28"/>
          </w:rPr>
          <m:t xml:space="preserve">(</m:t>
        </m:r>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m</m:t>
            </m:r>
          </m:e>
          <m:sub>
            <m:r>
              <w:rPr>
                <w:rFonts w:ascii="Cambria Math" w:cs="Cambria Math" w:eastAsia="Cambria Math" w:hAnsi="Cambria Math"/>
                <w:sz w:val="28"/>
                <w:szCs w:val="28"/>
              </w:rPr>
              <m:t xml:space="preserve">p</m:t>
            </m:r>
          </m:sub>
        </m:sSub>
        <m:r>
          <w:rPr>
            <w:rFonts w:ascii="Cambria Math" w:cs="Cambria Math" w:eastAsia="Cambria Math" w:hAnsi="Cambria Math"/>
            <w:sz w:val="28"/>
            <w:szCs w:val="28"/>
          </w:rPr>
          <m:t xml:space="preserve">)</m:t>
        </m:r>
      </m:oMath>
      <w:r w:rsidDel="00000000" w:rsidR="00000000" w:rsidRPr="00000000">
        <w:rPr>
          <w:rtl w:val="0"/>
        </w:rPr>
        <w:t xml:space="preserve">и</w:t>
      </w:r>
      <m:oMath>
        <m:acc>
          <m:accPr>
            <m:chr m:val="̂"/>
          </m:accPr>
          <m:e>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D</m:t>
                </m:r>
              </m:e>
              <m:sub>
                <m:r>
                  <w:rPr>
                    <w:rFonts w:ascii="Cambria Math" w:cs="Cambria Math" w:eastAsia="Cambria Math" w:hAnsi="Cambria Math"/>
                    <w:sz w:val="28"/>
                    <w:szCs w:val="28"/>
                  </w:rPr>
                  <m:t xml:space="preserve">q</m:t>
                </m:r>
              </m:sub>
            </m:sSub>
          </m:e>
        </m:acc>
        <m:r>
          <w:rPr>
            <w:rFonts w:ascii="Cambria Math" w:cs="Cambria Math" w:eastAsia="Cambria Math" w:hAnsi="Cambria Math"/>
            <w:sz w:val="28"/>
            <w:szCs w:val="28"/>
          </w:rPr>
          <m:t xml:space="preserve">(</m:t>
        </m:r>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n</m:t>
            </m:r>
          </m:e>
          <m:sub>
            <m:r>
              <w:rPr>
                <w:rFonts w:ascii="Cambria Math" w:cs="Cambria Math" w:eastAsia="Cambria Math" w:hAnsi="Cambria Math"/>
                <w:sz w:val="28"/>
                <w:szCs w:val="28"/>
              </w:rPr>
              <m:t xml:space="preserve">q</m:t>
            </m:r>
          </m:sub>
        </m:sSub>
        <m:r>
          <w:rPr>
            <w:rFonts w:ascii="Cambria Math" w:cs="Cambria Math" w:eastAsia="Cambria Math" w:hAnsi="Cambria Math"/>
            <w:sz w:val="28"/>
            <w:szCs w:val="28"/>
          </w:rPr>
          <m:t xml:space="preserve">)</m:t>
        </m:r>
      </m:oMath>
      <w:r w:rsidDel="00000000" w:rsidR="00000000" w:rsidRPr="00000000">
        <w:rPr>
          <w:rtl w:val="0"/>
        </w:rPr>
        <w:t xml:space="preserve">се дефинират чрез съкращаване на</w:t>
      </w:r>
      <m:oMath>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D</m:t>
            </m:r>
          </m:e>
          <m:sub>
            <m:r>
              <w:rPr>
                <w:rFonts w:ascii="Cambria Math" w:cs="Cambria Math" w:eastAsia="Cambria Math" w:hAnsi="Cambria Math"/>
                <w:sz w:val="28"/>
                <w:szCs w:val="28"/>
              </w:rPr>
              <m:t xml:space="preserve">p</m:t>
            </m:r>
          </m:sub>
        </m:sSub>
        <m:r>
          <w:rPr>
            <w:rFonts w:ascii="Cambria Math" w:cs="Cambria Math" w:eastAsia="Cambria Math" w:hAnsi="Cambria Math"/>
            <w:sz w:val="28"/>
            <w:szCs w:val="28"/>
          </w:rPr>
          <m:t xml:space="preserve">(</m:t>
        </m:r>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m</m:t>
            </m:r>
          </m:e>
          <m:sub>
            <m:r>
              <w:rPr>
                <w:rFonts w:ascii="Cambria Math" w:cs="Cambria Math" w:eastAsia="Cambria Math" w:hAnsi="Cambria Math"/>
                <w:sz w:val="28"/>
                <w:szCs w:val="28"/>
              </w:rPr>
              <m:t xml:space="preserve">p</m:t>
            </m:r>
          </m:sub>
        </m:sSub>
        <m:r>
          <w:rPr>
            <w:rFonts w:ascii="Cambria Math" w:cs="Cambria Math" w:eastAsia="Cambria Math" w:hAnsi="Cambria Math"/>
            <w:sz w:val="28"/>
            <w:szCs w:val="28"/>
          </w:rPr>
          <m:t xml:space="preserve">)</m:t>
        </m:r>
      </m:oMath>
      <w:r w:rsidDel="00000000" w:rsidR="00000000" w:rsidRPr="00000000">
        <w:rPr>
          <w:rtl w:val="0"/>
        </w:rPr>
        <w:t xml:space="preserve">и</w:t>
      </w:r>
      <m:oMath>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D</m:t>
            </m:r>
          </m:e>
          <m:sub>
            <m:r>
              <w:rPr>
                <w:rFonts w:ascii="Cambria Math" w:cs="Cambria Math" w:eastAsia="Cambria Math" w:hAnsi="Cambria Math"/>
                <w:sz w:val="28"/>
                <w:szCs w:val="28"/>
              </w:rPr>
              <m:t xml:space="preserve">q</m:t>
            </m:r>
          </m:sub>
        </m:sSub>
        <m:r>
          <w:rPr>
            <w:rFonts w:ascii="Cambria Math" w:cs="Cambria Math" w:eastAsia="Cambria Math" w:hAnsi="Cambria Math"/>
            <w:sz w:val="28"/>
            <w:szCs w:val="28"/>
          </w:rPr>
          <m:t xml:space="preserve">(</m:t>
        </m:r>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n</m:t>
            </m:r>
          </m:e>
          <m:sub>
            <m:r>
              <w:rPr>
                <w:rFonts w:ascii="Cambria Math" w:cs="Cambria Math" w:eastAsia="Cambria Math" w:hAnsi="Cambria Math"/>
                <w:sz w:val="28"/>
                <w:szCs w:val="28"/>
              </w:rPr>
              <m:t xml:space="preserve">q</m:t>
            </m:r>
          </m:sub>
        </m:sSub>
        <m:r>
          <w:rPr>
            <w:rFonts w:ascii="Cambria Math" w:cs="Cambria Math" w:eastAsia="Cambria Math" w:hAnsi="Cambria Math"/>
            <w:sz w:val="28"/>
            <w:szCs w:val="28"/>
          </w:rPr>
          <m:t xml:space="preserve">)</m:t>
        </m:r>
      </m:oMath>
      <w:r w:rsidDel="00000000" w:rsidR="00000000" w:rsidRPr="00000000">
        <w:rPr>
          <w:rtl w:val="0"/>
        </w:rPr>
        <w:t xml:space="preserve">, за да се предотврати прекомерно ми увеличение поради шум и оклузия(запушване):</w:t>
      </w:r>
    </w:p>
    <w:p w:rsidR="00000000" w:rsidDel="00000000" w:rsidP="00000000" w:rsidRDefault="00000000" w:rsidRPr="00000000" w14:paraId="00000159">
      <w:pPr>
        <w:tabs>
          <w:tab w:val="left" w:pos="3432"/>
          <w:tab w:val="right" w:pos="9072"/>
        </w:tabs>
        <w:ind w:left="720" w:firstLine="0"/>
        <w:jc w:val="right"/>
        <w:rPr>
          <w:rFonts w:ascii="Cambria Math" w:cs="Cambria Math" w:eastAsia="Cambria Math" w:hAnsi="Cambria Math"/>
          <w:sz w:val="28"/>
          <w:szCs w:val="28"/>
        </w:rPr>
      </w:pPr>
      <m:oMath>
        <m:sSub>
          <m:sSubPr>
            <m:ctrlPr>
              <w:rPr>
                <w:rFonts w:ascii="Cambria Math" w:cs="Cambria Math" w:eastAsia="Cambria Math" w:hAnsi="Cambria Math"/>
                <w:sz w:val="28"/>
                <w:szCs w:val="28"/>
              </w:rPr>
            </m:ctrlPr>
          </m:sSubPr>
          <m:e>
            <m:acc>
              <m:accPr>
                <m:chr m:val="̂"/>
              </m:accPr>
              <m:e>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D</m:t>
                    </m:r>
                  </m:e>
                  <m:sub>
                    <m:r>
                      <w:rPr>
                        <w:rFonts w:ascii="Cambria Math" w:cs="Cambria Math" w:eastAsia="Cambria Math" w:hAnsi="Cambria Math"/>
                        <w:sz w:val="28"/>
                        <w:szCs w:val="28"/>
                      </w:rPr>
                      <m:t xml:space="preserve">p</m:t>
                    </m:r>
                  </m:sub>
                </m:sSub>
              </m:e>
            </m:acc>
            <m:r>
              <w:rPr>
                <w:rFonts w:ascii="Cambria Math" w:cs="Cambria Math" w:eastAsia="Cambria Math" w:hAnsi="Cambria Math"/>
                <w:sz w:val="28"/>
                <w:szCs w:val="28"/>
              </w:rPr>
              <m:t xml:space="preserve">(</m:t>
            </m:r>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m</m:t>
                </m:r>
              </m:e>
              <m:sub>
                <m:r>
                  <w:rPr>
                    <w:rFonts w:ascii="Cambria Math" w:cs="Cambria Math" w:eastAsia="Cambria Math" w:hAnsi="Cambria Math"/>
                    <w:sz w:val="28"/>
                    <w:szCs w:val="28"/>
                  </w:rPr>
                  <m:t xml:space="preserve">p</m:t>
                </m:r>
              </m:sub>
            </m:sSub>
            <m:r>
              <w:rPr>
                <w:rFonts w:ascii="Cambria Math" w:cs="Cambria Math" w:eastAsia="Cambria Math" w:hAnsi="Cambria Math"/>
                <w:sz w:val="28"/>
                <w:szCs w:val="28"/>
              </w:rPr>
              <m:t xml:space="preserve">)=</m:t>
            </m:r>
          </m:e>
          <m:sub/>
        </m:sSub>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τ</m:t>
            </m:r>
          </m:e>
          <m:sub>
            <m:r>
              <w:rPr>
                <w:rFonts w:ascii="Cambria Math" w:cs="Cambria Math" w:eastAsia="Cambria Math" w:hAnsi="Cambria Math"/>
                <w:sz w:val="28"/>
                <w:szCs w:val="28"/>
              </w:rPr>
              <m:t>ε</m:t>
            </m:r>
          </m:sub>
        </m:sSub>
        <m:r>
          <w:rPr>
            <w:rFonts w:ascii="Cambria Math" w:cs="Cambria Math" w:eastAsia="Cambria Math" w:hAnsi="Cambria Math"/>
            <w:sz w:val="28"/>
            <w:szCs w:val="28"/>
          </w:rPr>
          <m:t xml:space="preserve">(</m:t>
        </m:r>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D</m:t>
            </m:r>
          </m:e>
          <m:sub>
            <m:r>
              <w:rPr>
                <w:rFonts w:ascii="Cambria Math" w:cs="Cambria Math" w:eastAsia="Cambria Math" w:hAnsi="Cambria Math"/>
                <w:sz w:val="28"/>
                <w:szCs w:val="28"/>
              </w:rPr>
              <m:t xml:space="preserve">p</m:t>
            </m:r>
          </m:sub>
        </m:sSub>
        <m:r>
          <w:rPr>
            <w:rFonts w:ascii="Cambria Math" w:cs="Cambria Math" w:eastAsia="Cambria Math" w:hAnsi="Cambria Math"/>
            <w:sz w:val="28"/>
            <w:szCs w:val="28"/>
          </w:rPr>
          <m:t xml:space="preserve">(</m:t>
        </m:r>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m</m:t>
            </m:r>
          </m:e>
          <m:sub>
            <m:r>
              <w:rPr>
                <w:rFonts w:ascii="Cambria Math" w:cs="Cambria Math" w:eastAsia="Cambria Math" w:hAnsi="Cambria Math"/>
                <w:sz w:val="28"/>
                <w:szCs w:val="28"/>
              </w:rPr>
              <m:t xml:space="preserve">p</m:t>
            </m:r>
          </m:sub>
        </m:sSub>
        <m:r>
          <w:rPr>
            <w:rFonts w:ascii="Cambria Math" w:cs="Cambria Math" w:eastAsia="Cambria Math" w:hAnsi="Cambria Math"/>
            <w:sz w:val="28"/>
            <w:szCs w:val="28"/>
          </w:rPr>
          <m:t xml:space="preserve">)), </m:t>
        </m:r>
        <m:sSub>
          <m:sSubPr>
            <m:ctrlPr>
              <w:rPr>
                <w:rFonts w:ascii="Cambria Math" w:cs="Cambria Math" w:eastAsia="Cambria Math" w:hAnsi="Cambria Math"/>
                <w:sz w:val="28"/>
                <w:szCs w:val="28"/>
              </w:rPr>
            </m:ctrlPr>
          </m:sSubPr>
          <m:e>
            <m:acc>
              <m:accPr>
                <m:chr m:val="̂"/>
                <m:ctrlPr>
                  <w:rPr>
                    <w:rFonts w:ascii="Cambria Math" w:cs="Cambria Math" w:eastAsia="Cambria Math" w:hAnsi="Cambria Math"/>
                    <w:sz w:val="28"/>
                    <w:szCs w:val="28"/>
                  </w:rPr>
                </m:ctrlPr>
              </m:accPr>
              <m:e>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D</m:t>
                    </m:r>
                  </m:e>
                  <m:sub>
                    <m:r>
                      <w:rPr>
                        <w:rFonts w:ascii="Cambria Math" w:cs="Cambria Math" w:eastAsia="Cambria Math" w:hAnsi="Cambria Math"/>
                        <w:sz w:val="28"/>
                        <w:szCs w:val="28"/>
                      </w:rPr>
                      <m:t xml:space="preserve">q</m:t>
                    </m:r>
                  </m:sub>
                </m:sSub>
              </m:e>
            </m:acc>
            <m:r>
              <w:rPr>
                <w:rFonts w:ascii="Cambria Math" w:cs="Cambria Math" w:eastAsia="Cambria Math" w:hAnsi="Cambria Math"/>
                <w:sz w:val="28"/>
                <w:szCs w:val="28"/>
              </w:rPr>
              <m:t xml:space="preserve">(</m:t>
            </m:r>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n</m:t>
                </m:r>
              </m:e>
              <m:sub>
                <m:r>
                  <w:rPr>
                    <w:rFonts w:ascii="Cambria Math" w:cs="Cambria Math" w:eastAsia="Cambria Math" w:hAnsi="Cambria Math"/>
                    <w:sz w:val="28"/>
                    <w:szCs w:val="28"/>
                  </w:rPr>
                  <m:t xml:space="preserve">q</m:t>
                </m:r>
              </m:sub>
            </m:sSub>
            <m:r>
              <w:rPr>
                <w:rFonts w:ascii="Cambria Math" w:cs="Cambria Math" w:eastAsia="Cambria Math" w:hAnsi="Cambria Math"/>
                <w:sz w:val="28"/>
                <w:szCs w:val="28"/>
              </w:rPr>
              <m:t xml:space="preserve">)=</m:t>
            </m:r>
          </m:e>
          <m:sub/>
        </m:sSub>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τ</m:t>
            </m:r>
          </m:e>
          <m:sub>
            <m:r>
              <w:rPr>
                <w:rFonts w:ascii="Cambria Math" w:cs="Cambria Math" w:eastAsia="Cambria Math" w:hAnsi="Cambria Math"/>
                <w:sz w:val="28"/>
                <w:szCs w:val="28"/>
              </w:rPr>
              <m:t>ε</m:t>
            </m:r>
          </m:sub>
        </m:sSub>
        <m:r>
          <w:rPr>
            <w:rFonts w:ascii="Cambria Math" w:cs="Cambria Math" w:eastAsia="Cambria Math" w:hAnsi="Cambria Math"/>
            <w:sz w:val="28"/>
            <w:szCs w:val="28"/>
          </w:rPr>
          <m:t xml:space="preserve">(</m:t>
        </m:r>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D</m:t>
            </m:r>
          </m:e>
          <m:sub>
            <m:r>
              <w:rPr>
                <w:rFonts w:ascii="Cambria Math" w:cs="Cambria Math" w:eastAsia="Cambria Math" w:hAnsi="Cambria Math"/>
                <w:sz w:val="28"/>
                <w:szCs w:val="28"/>
              </w:rPr>
              <m:t xml:space="preserve">q</m:t>
            </m:r>
          </m:sub>
        </m:sSub>
        <m:r>
          <w:rPr>
            <w:rFonts w:ascii="Cambria Math" w:cs="Cambria Math" w:eastAsia="Cambria Math" w:hAnsi="Cambria Math"/>
            <w:sz w:val="28"/>
            <w:szCs w:val="28"/>
          </w:rPr>
          <m:t xml:space="preserve">(</m:t>
        </m:r>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n</m:t>
            </m:r>
          </m:e>
          <m:sub>
            <m:r>
              <w:rPr>
                <w:rFonts w:ascii="Cambria Math" w:cs="Cambria Math" w:eastAsia="Cambria Math" w:hAnsi="Cambria Math"/>
                <w:sz w:val="28"/>
                <w:szCs w:val="28"/>
              </w:rPr>
              <m:t xml:space="preserve">q</m:t>
            </m:r>
          </m:sub>
        </m:sSub>
        <m:r>
          <w:rPr>
            <w:rFonts w:ascii="Cambria Math" w:cs="Cambria Math" w:eastAsia="Cambria Math" w:hAnsi="Cambria Math"/>
            <w:sz w:val="28"/>
            <w:szCs w:val="28"/>
          </w:rPr>
          <m:t xml:space="preserve">))</m:t>
        </m:r>
      </m:oMath>
      <w:r w:rsidDel="00000000" w:rsidR="00000000" w:rsidRPr="00000000">
        <w:rPr>
          <w:rFonts w:ascii="Cambria Math" w:cs="Cambria Math" w:eastAsia="Cambria Math" w:hAnsi="Cambria Math"/>
          <w:sz w:val="28"/>
          <w:szCs w:val="28"/>
          <w:rtl w:val="0"/>
        </w:rPr>
        <w:t xml:space="preserve">                           (2.18)</w:t>
      </w:r>
    </w:p>
    <w:p w:rsidR="00000000" w:rsidDel="00000000" w:rsidP="00000000" w:rsidRDefault="00000000" w:rsidRPr="00000000" w14:paraId="0000015A">
      <w:pPr>
        <w:tabs>
          <w:tab w:val="left" w:pos="3432"/>
          <w:tab w:val="right" w:pos="9072"/>
        </w:tabs>
        <w:ind w:left="720" w:firstLine="0"/>
        <w:jc w:val="right"/>
        <w:rPr/>
      </w:pPr>
      <m:oMath>
        <m:sSub>
          <m:e>
            <m:r>
              <m:t>τ</m:t>
            </m:r>
          </m:e>
          <m:sub>
            <m:r>
              <m:t>ε</m:t>
            </m:r>
          </m:sub>
        </m:sSub>
        <m:r>
          <w:rPr>
            <w:rFonts w:ascii="Cambria Math" w:cs="Cambria Math" w:eastAsia="Cambria Math" w:hAnsi="Cambria Math"/>
            <w:sz w:val="28"/>
            <w:szCs w:val="28"/>
          </w:rPr>
          <m:t xml:space="preserve">(x)=</m:t>
        </m:r>
        <m:d>
          <m:dPr>
            <m:begChr m:val="{"/>
            <m:endChr m:val="}"/>
            <m:ctrlPr>
              <w:rPr>
                <w:rFonts w:ascii="Cambria Math" w:cs="Cambria Math" w:eastAsia="Cambria Math" w:hAnsi="Cambria Math"/>
                <w:sz w:val="28"/>
                <w:szCs w:val="28"/>
              </w:rPr>
            </m:ctrlPr>
          </m:dPr>
          <m:e>
            <m:f>
              <m:fPr>
                <m:ctrlPr>
                  <w:rPr>
                    <w:rFonts w:ascii="Cambria Math" w:cs="Cambria Math" w:eastAsia="Cambria Math" w:hAnsi="Cambria Math"/>
                    <w:sz w:val="28"/>
                    <w:szCs w:val="28"/>
                  </w:rPr>
                </m:ctrlPr>
              </m:fPr>
              <m:num>
                <m:r>
                  <w:rPr>
                    <w:rFonts w:ascii="Cambria Math" w:cs="Cambria Math" w:eastAsia="Cambria Math" w:hAnsi="Cambria Math"/>
                    <w:sz w:val="28"/>
                    <w:szCs w:val="28"/>
                  </w:rPr>
                  <m:t xml:space="preserve">x, ако x &lt;</m:t>
                </m:r>
                <m:r>
                  <w:rPr>
                    <w:rFonts w:ascii="Cambria Math" w:cs="Cambria Math" w:eastAsia="Cambria Math" w:hAnsi="Cambria Math"/>
                    <w:sz w:val="28"/>
                    <w:szCs w:val="28"/>
                  </w:rPr>
                  <m:t>ε</m:t>
                </m:r>
              </m:num>
              <m:den>
                <m:r>
                  <w:rPr>
                    <w:rFonts w:ascii="Cambria Math" w:cs="Cambria Math" w:eastAsia="Cambria Math" w:hAnsi="Cambria Math"/>
                    <w:sz w:val="28"/>
                    <w:szCs w:val="28"/>
                  </w:rPr>
                  <m:t>ε</m:t>
                </m:r>
                <m:r>
                  <w:rPr>
                    <w:rFonts w:ascii="Cambria Math" w:cs="Cambria Math" w:eastAsia="Cambria Math" w:hAnsi="Cambria Math"/>
                    <w:sz w:val="28"/>
                    <w:szCs w:val="28"/>
                  </w:rPr>
                  <m:t xml:space="preserve">,иначе</m:t>
                </m:r>
              </m:den>
            </m:f>
          </m:e>
        </m:d>
      </m:oMath>
      <w:r w:rsidDel="00000000" w:rsidR="00000000" w:rsidRPr="00000000">
        <w:rPr>
          <w:rFonts w:ascii="Cambria Math" w:cs="Cambria Math" w:eastAsia="Cambria Math" w:hAnsi="Cambria Math"/>
          <w:sz w:val="28"/>
          <w:szCs w:val="28"/>
          <w:rtl w:val="0"/>
        </w:rPr>
        <w:t xml:space="preserve">                                         (2.19)</w:t>
      </w:r>
      <w:r w:rsidDel="00000000" w:rsidR="00000000" w:rsidRPr="00000000">
        <w:rPr>
          <w:rtl w:val="0"/>
        </w:rPr>
      </w:r>
    </w:p>
    <w:p w:rsidR="00000000" w:rsidDel="00000000" w:rsidP="00000000" w:rsidRDefault="00000000" w:rsidRPr="00000000" w14:paraId="0000015B">
      <w:pPr>
        <w:spacing w:after="0" w:lineRule="auto"/>
        <w:ind w:left="360" w:firstLine="0"/>
        <w:jc w:val="both"/>
        <w:rPr/>
      </w:pPr>
      <w:r w:rsidDel="00000000" w:rsidR="00000000" w:rsidRPr="00000000">
        <w:rPr>
          <w:rtl w:val="0"/>
        </w:rPr>
        <w:t xml:space="preserve">,където</w:t>
      </w:r>
      <m:oMath>
        <m:r>
          <m:t>ε</m:t>
        </m:r>
      </m:oMath>
      <w:r w:rsidDel="00000000" w:rsidR="00000000" w:rsidRPr="00000000">
        <w:rPr>
          <w:rtl w:val="0"/>
        </w:rPr>
        <w:t xml:space="preserve">е праг, пропорционален на външната грешка при калибриране на системата.</w:t>
      </w:r>
    </w:p>
    <w:p w:rsidR="00000000" w:rsidDel="00000000" w:rsidP="00000000" w:rsidRDefault="00000000" w:rsidRPr="00000000" w14:paraId="0000015C">
      <w:pPr>
        <w:spacing w:after="0" w:lineRule="auto"/>
        <w:ind w:left="360" w:firstLine="0"/>
        <w:jc w:val="both"/>
        <w:rPr/>
      </w:pPr>
      <w:r w:rsidDel="00000000" w:rsidR="00000000" w:rsidRPr="00000000">
        <w:rPr>
          <w:rtl w:val="0"/>
        </w:rPr>
        <w:t xml:space="preserve">Функцията</w:t>
      </w:r>
      <m:oMath>
        <m:r>
          <w:rPr>
            <w:rFonts w:ascii="Cambria Math" w:cs="Cambria Math" w:eastAsia="Cambria Math" w:hAnsi="Cambria Math"/>
            <w:sz w:val="28"/>
            <w:szCs w:val="28"/>
          </w:rPr>
          <m:t xml:space="preserve">V(</m:t>
        </m:r>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m</m:t>
            </m:r>
          </m:e>
          <m:sub>
            <m:r>
              <w:rPr>
                <w:rFonts w:ascii="Cambria Math" w:cs="Cambria Math" w:eastAsia="Cambria Math" w:hAnsi="Cambria Math"/>
                <w:sz w:val="28"/>
                <w:szCs w:val="28"/>
              </w:rPr>
              <m:t xml:space="preserve">p</m:t>
            </m:r>
          </m:sub>
        </m:sSub>
        <m:r>
          <w:rPr>
            <w:rFonts w:ascii="Cambria Math" w:cs="Cambria Math" w:eastAsia="Cambria Math" w:hAnsi="Cambria Math"/>
            <w:sz w:val="28"/>
            <w:szCs w:val="28"/>
          </w:rPr>
          <m:t xml:space="preserve">,</m:t>
        </m:r>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m</m:t>
            </m:r>
          </m:e>
          <m:sub>
            <m:r>
              <w:rPr>
                <w:rFonts w:ascii="Cambria Math" w:cs="Cambria Math" w:eastAsia="Cambria Math" w:hAnsi="Cambria Math"/>
                <w:sz w:val="28"/>
                <w:szCs w:val="28"/>
              </w:rPr>
              <m:t xml:space="preserve">u</m:t>
            </m:r>
          </m:sub>
        </m:sSub>
        <m:r>
          <w:rPr>
            <w:rFonts w:ascii="Cambria Math" w:cs="Cambria Math" w:eastAsia="Cambria Math" w:hAnsi="Cambria Math"/>
            <w:sz w:val="28"/>
            <w:szCs w:val="28"/>
          </w:rPr>
          <m:t xml:space="preserve">)</m:t>
        </m:r>
      </m:oMath>
      <w:r w:rsidDel="00000000" w:rsidR="00000000" w:rsidRPr="00000000">
        <w:rPr>
          <w:rtl w:val="0"/>
        </w:rPr>
        <w:t xml:space="preserve">е дефинирана по начин, който запазва непрекъснатостта на дълбочината между съседни пиксели. Choi и Lee приемат, че двойка измерени 3D точки</w:t>
      </w:r>
      <m:oMath>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X</m:t>
            </m:r>
          </m:e>
          <m:sub>
            <m:r>
              <w:rPr>
                <w:rFonts w:ascii="Cambria Math" w:cs="Cambria Math" w:eastAsia="Cambria Math" w:hAnsi="Cambria Math"/>
                <w:sz w:val="28"/>
                <w:szCs w:val="28"/>
              </w:rPr>
              <m:t xml:space="preserve">p</m:t>
            </m:r>
          </m:sub>
        </m:sSub>
      </m:oMath>
      <w:r w:rsidDel="00000000" w:rsidR="00000000" w:rsidRPr="00000000">
        <w:rPr>
          <w:rtl w:val="0"/>
        </w:rPr>
        <w:t xml:space="preserve">и</w:t>
      </w:r>
      <m:oMath>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X</m:t>
            </m:r>
          </m:e>
          <m:sub>
            <m:r>
              <w:rPr>
                <w:rFonts w:ascii="Cambria Math" w:cs="Cambria Math" w:eastAsia="Cambria Math" w:hAnsi="Cambria Math"/>
                <w:sz w:val="28"/>
                <w:szCs w:val="28"/>
              </w:rPr>
              <m:t xml:space="preserve">u</m:t>
            </m:r>
          </m:sub>
        </m:sSub>
      </m:oMath>
      <w:r w:rsidDel="00000000" w:rsidR="00000000" w:rsidRPr="00000000">
        <w:rPr>
          <w:rtl w:val="0"/>
        </w:rPr>
        <w:t xml:space="preserve">са проектирани от близки повърхностни точки, ако са близо една до друга и имат подобни коригирани амплитудни стойности. Близостта се запазва чрез наказание на двойката пиксели, ако те имат различен брой обвивки:</w:t>
      </w:r>
    </w:p>
    <w:p w:rsidR="00000000" w:rsidDel="00000000" w:rsidP="00000000" w:rsidRDefault="00000000" w:rsidRPr="00000000" w14:paraId="0000015D">
      <w:pPr>
        <w:tabs>
          <w:tab w:val="left" w:pos="3432"/>
          <w:tab w:val="right" w:pos="9072"/>
        </w:tabs>
        <w:ind w:left="720" w:firstLine="0"/>
        <w:jc w:val="center"/>
        <w:rPr/>
      </w:pPr>
      <m:oMath>
        <m:r>
          <w:rPr>
            <w:rFonts w:ascii="Cambria Math" w:cs="Cambria Math" w:eastAsia="Cambria Math" w:hAnsi="Cambria Math"/>
            <w:sz w:val="28"/>
            <w:szCs w:val="28"/>
          </w:rPr>
          <m:t xml:space="preserve">V(</m:t>
        </m:r>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m</m:t>
            </m:r>
          </m:e>
          <m:sub>
            <m:r>
              <w:rPr>
                <w:rFonts w:ascii="Cambria Math" w:cs="Cambria Math" w:eastAsia="Cambria Math" w:hAnsi="Cambria Math"/>
                <w:sz w:val="28"/>
                <w:szCs w:val="28"/>
              </w:rPr>
              <m:t xml:space="preserve">p</m:t>
            </m:r>
          </m:sub>
        </m:sSub>
        <m:r>
          <w:rPr>
            <w:rFonts w:ascii="Cambria Math" w:cs="Cambria Math" w:eastAsia="Cambria Math" w:hAnsi="Cambria Math"/>
            <w:sz w:val="28"/>
            <w:szCs w:val="28"/>
          </w:rPr>
          <m:t xml:space="preserve">,</m:t>
        </m:r>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m</m:t>
            </m:r>
          </m:e>
          <m:sub>
            <m:r>
              <w:rPr>
                <w:rFonts w:ascii="Cambria Math" w:cs="Cambria Math" w:eastAsia="Cambria Math" w:hAnsi="Cambria Math"/>
                <w:sz w:val="28"/>
                <w:szCs w:val="28"/>
              </w:rPr>
              <m:t xml:space="preserve">u</m:t>
            </m:r>
          </m:sub>
        </m:sSub>
        <m:r>
          <w:rPr>
            <w:rFonts w:ascii="Cambria Math" w:cs="Cambria Math" w:eastAsia="Cambria Math" w:hAnsi="Cambria Math"/>
            <w:sz w:val="28"/>
            <w:szCs w:val="28"/>
          </w:rPr>
          <m:t xml:space="preserve">)=</m:t>
        </m:r>
        <m:d>
          <m:dPr>
            <m:begChr m:val="{"/>
            <m:endChr m:val="}"/>
            <m:ctrlPr>
              <w:rPr>
                <w:rFonts w:ascii="Cambria Math" w:cs="Cambria Math" w:eastAsia="Cambria Math" w:hAnsi="Cambria Math"/>
                <w:sz w:val="28"/>
                <w:szCs w:val="28"/>
              </w:rPr>
            </m:ctrlPr>
          </m:dPr>
          <m:e>
            <m:f>
              <m:fPr>
                <m:ctrlPr>
                  <w:rPr>
                    <w:rFonts w:ascii="Cambria Math" w:cs="Cambria Math" w:eastAsia="Cambria Math" w:hAnsi="Cambria Math"/>
                    <w:sz w:val="28"/>
                    <w:szCs w:val="28"/>
                  </w:rPr>
                </m:ctrlPr>
              </m:fPr>
              <m:num>
                <m:f>
                  <m:fPr>
                    <m:ctrlPr>
                      <w:rPr>
                        <w:rFonts w:ascii="Cambria Math" w:cs="Cambria Math" w:eastAsia="Cambria Math" w:hAnsi="Cambria Math"/>
                        <w:sz w:val="28"/>
                        <w:szCs w:val="28"/>
                      </w:rPr>
                    </m:ctrlPr>
                  </m:fPr>
                  <m:num>
                    <m:r>
                      <w:rPr>
                        <w:rFonts w:ascii="Cambria Math" w:cs="Cambria Math" w:eastAsia="Cambria Math" w:hAnsi="Cambria Math"/>
                        <w:sz w:val="28"/>
                        <w:szCs w:val="28"/>
                      </w:rPr>
                      <m:t>λ</m:t>
                    </m:r>
                  </m:num>
                  <m:den>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r</m:t>
                        </m:r>
                      </m:e>
                      <m:sub>
                        <m:r>
                          <w:rPr>
                            <w:rFonts w:ascii="Cambria Math" w:cs="Cambria Math" w:eastAsia="Cambria Math" w:hAnsi="Cambria Math"/>
                            <w:sz w:val="28"/>
                            <w:szCs w:val="28"/>
                          </w:rPr>
                          <m:t xml:space="preserve">pu</m:t>
                        </m:r>
                      </m:sub>
                    </m:sSub>
                  </m:den>
                </m:f>
                <m:r>
                  <w:rPr>
                    <w:rFonts w:ascii="Cambria Math" w:cs="Cambria Math" w:eastAsia="Cambria Math" w:hAnsi="Cambria Math"/>
                    <w:sz w:val="28"/>
                    <w:szCs w:val="28"/>
                  </w:rPr>
                  <m:t xml:space="preserve">exp</m:t>
                </m:r>
                <m:d>
                  <m:dPr>
                    <m:begChr m:val="("/>
                    <m:endChr m:val=")"/>
                    <m:ctrlPr>
                      <w:rPr>
                        <w:rFonts w:ascii="Cambria Math" w:cs="Cambria Math" w:eastAsia="Cambria Math" w:hAnsi="Cambria Math"/>
                        <w:sz w:val="28"/>
                        <w:szCs w:val="28"/>
                      </w:rPr>
                    </m:ctrlPr>
                  </m:dPr>
                  <m:e>
                    <m:r>
                      <w:rPr>
                        <w:rFonts w:ascii="Cambria Math" w:cs="Cambria Math" w:eastAsia="Cambria Math" w:hAnsi="Cambria Math"/>
                        <w:sz w:val="28"/>
                        <w:szCs w:val="28"/>
                      </w:rPr>
                      <m:t xml:space="preserve">-</m:t>
                    </m:r>
                    <m:f>
                      <m:fPr>
                        <m:ctrlPr>
                          <w:rPr>
                            <w:rFonts w:ascii="Cambria Math" w:cs="Cambria Math" w:eastAsia="Cambria Math" w:hAnsi="Cambria Math"/>
                            <w:sz w:val="28"/>
                            <w:szCs w:val="28"/>
                          </w:rPr>
                        </m:ctrlPr>
                      </m:fPr>
                      <m:num>
                        <m:r>
                          <w:rPr>
                            <w:rFonts w:ascii="Cambria Math" w:cs="Cambria Math" w:eastAsia="Cambria Math" w:hAnsi="Cambria Math"/>
                            <w:sz w:val="28"/>
                            <w:szCs w:val="28"/>
                          </w:rPr>
                          <m:t>Δ</m:t>
                        </m:r>
                        <m:sSubSup>
                          <m:sSubSupPr>
                            <m:ctrlPr>
                              <w:rPr>
                                <w:rFonts w:ascii="Cambria Math" w:cs="Cambria Math" w:eastAsia="Cambria Math" w:hAnsi="Cambria Math"/>
                                <w:sz w:val="28"/>
                                <w:szCs w:val="28"/>
                              </w:rPr>
                            </m:ctrlPr>
                          </m:sSubSupPr>
                          <m:e>
                            <m:r>
                              <w:rPr>
                                <w:rFonts w:ascii="Cambria Math" w:cs="Cambria Math" w:eastAsia="Cambria Math" w:hAnsi="Cambria Math"/>
                                <w:sz w:val="28"/>
                                <w:szCs w:val="28"/>
                              </w:rPr>
                              <m:t xml:space="preserve">X</m:t>
                            </m:r>
                          </m:e>
                          <m:sub>
                            <m:r>
                              <w:rPr>
                                <w:rFonts w:ascii="Cambria Math" w:cs="Cambria Math" w:eastAsia="Cambria Math" w:hAnsi="Cambria Math"/>
                                <w:sz w:val="28"/>
                                <w:szCs w:val="28"/>
                              </w:rPr>
                              <m:t xml:space="preserve">pu</m:t>
                            </m:r>
                          </m:sub>
                          <m:sup>
                            <m:r>
                              <w:rPr>
                                <w:rFonts w:ascii="Cambria Math" w:cs="Cambria Math" w:eastAsia="Cambria Math" w:hAnsi="Cambria Math"/>
                                <w:sz w:val="28"/>
                                <w:szCs w:val="28"/>
                              </w:rPr>
                              <m:t xml:space="preserve">2</m:t>
                            </m:r>
                          </m:sup>
                        </m:sSubSup>
                      </m:num>
                      <m:den>
                        <m:r>
                          <w:rPr>
                            <w:rFonts w:ascii="Cambria Math" w:cs="Cambria Math" w:eastAsia="Cambria Math" w:hAnsi="Cambria Math"/>
                            <w:sz w:val="28"/>
                            <w:szCs w:val="28"/>
                          </w:rPr>
                          <m:t xml:space="preserve">2</m:t>
                        </m:r>
                        <m:sSubSup>
                          <m:sSubSupPr>
                            <m:ctrlPr>
                              <w:rPr>
                                <w:rFonts w:ascii="Cambria Math" w:cs="Cambria Math" w:eastAsia="Cambria Math" w:hAnsi="Cambria Math"/>
                                <w:sz w:val="28"/>
                                <w:szCs w:val="28"/>
                              </w:rPr>
                            </m:ctrlPr>
                          </m:sSubSupPr>
                          <m:e>
                            <m:r>
                              <w:rPr>
                                <w:rFonts w:ascii="Cambria Math" w:cs="Cambria Math" w:eastAsia="Cambria Math" w:hAnsi="Cambria Math"/>
                                <w:sz w:val="28"/>
                                <w:szCs w:val="28"/>
                              </w:rPr>
                              <m:t>σ</m:t>
                            </m:r>
                          </m:e>
                          <m:sub>
                            <m:r>
                              <w:rPr>
                                <w:rFonts w:ascii="Cambria Math" w:cs="Cambria Math" w:eastAsia="Cambria Math" w:hAnsi="Cambria Math"/>
                                <w:sz w:val="28"/>
                                <w:szCs w:val="28"/>
                              </w:rPr>
                              <m:t xml:space="preserve">X</m:t>
                            </m:r>
                          </m:sub>
                          <m:sup>
                            <m:r>
                              <w:rPr>
                                <w:rFonts w:ascii="Cambria Math" w:cs="Cambria Math" w:eastAsia="Cambria Math" w:hAnsi="Cambria Math"/>
                                <w:sz w:val="28"/>
                                <w:szCs w:val="28"/>
                              </w:rPr>
                              <m:t xml:space="preserve">2</m:t>
                            </m:r>
                          </m:sup>
                        </m:sSubSup>
                      </m:den>
                    </m:f>
                  </m:e>
                </m:d>
                <m:r>
                  <w:rPr>
                    <w:rFonts w:ascii="Cambria Math" w:cs="Cambria Math" w:eastAsia="Cambria Math" w:hAnsi="Cambria Math"/>
                    <w:sz w:val="28"/>
                    <w:szCs w:val="28"/>
                  </w:rPr>
                  <m:t xml:space="preserve">exp</m:t>
                </m:r>
                <m:d>
                  <m:dPr>
                    <m:begChr m:val="("/>
                    <m:endChr m:val=")"/>
                    <m:ctrlPr>
                      <w:rPr>
                        <w:rFonts w:ascii="Cambria Math" w:cs="Cambria Math" w:eastAsia="Cambria Math" w:hAnsi="Cambria Math"/>
                        <w:sz w:val="28"/>
                        <w:szCs w:val="28"/>
                      </w:rPr>
                    </m:ctrlPr>
                  </m:dPr>
                  <m:e>
                    <m:r>
                      <w:rPr>
                        <w:rFonts w:ascii="Cambria Math" w:cs="Cambria Math" w:eastAsia="Cambria Math" w:hAnsi="Cambria Math"/>
                        <w:sz w:val="28"/>
                        <w:szCs w:val="28"/>
                      </w:rPr>
                      <m:t xml:space="preserve">-</m:t>
                    </m:r>
                    <m:f>
                      <m:fPr>
                        <m:ctrlPr>
                          <w:rPr>
                            <w:rFonts w:ascii="Cambria Math" w:cs="Cambria Math" w:eastAsia="Cambria Math" w:hAnsi="Cambria Math"/>
                            <w:sz w:val="28"/>
                            <w:szCs w:val="28"/>
                          </w:rPr>
                        </m:ctrlPr>
                      </m:fPr>
                      <m:num>
                        <m:r>
                          <w:rPr>
                            <w:rFonts w:ascii="Cambria Math" w:cs="Cambria Math" w:eastAsia="Cambria Math" w:hAnsi="Cambria Math"/>
                            <w:sz w:val="28"/>
                            <w:szCs w:val="28"/>
                          </w:rPr>
                          <m:t>Δ</m:t>
                        </m:r>
                        <m:sSubSup>
                          <m:sSubSupPr>
                            <m:ctrlPr>
                              <w:rPr>
                                <w:rFonts w:ascii="Cambria Math" w:cs="Cambria Math" w:eastAsia="Cambria Math" w:hAnsi="Cambria Math"/>
                                <w:sz w:val="28"/>
                                <w:szCs w:val="28"/>
                              </w:rPr>
                            </m:ctrlPr>
                          </m:sSubSupPr>
                          <m:e>
                            <m:r>
                              <w:rPr>
                                <w:rFonts w:ascii="Cambria Math" w:cs="Cambria Math" w:eastAsia="Cambria Math" w:hAnsi="Cambria Math"/>
                                <w:sz w:val="28"/>
                                <w:szCs w:val="28"/>
                              </w:rPr>
                              <m:t xml:space="preserve">A'</m:t>
                            </m:r>
                          </m:e>
                          <m:sub>
                            <m:r>
                              <w:rPr>
                                <w:rFonts w:ascii="Cambria Math" w:cs="Cambria Math" w:eastAsia="Cambria Math" w:hAnsi="Cambria Math"/>
                                <w:sz w:val="28"/>
                                <w:szCs w:val="28"/>
                              </w:rPr>
                              <m:t xml:space="preserve">pu</m:t>
                            </m:r>
                          </m:sub>
                          <m:sup>
                            <m:r>
                              <w:rPr>
                                <w:rFonts w:ascii="Cambria Math" w:cs="Cambria Math" w:eastAsia="Cambria Math" w:hAnsi="Cambria Math"/>
                                <w:sz w:val="28"/>
                                <w:szCs w:val="28"/>
                              </w:rPr>
                              <m:t xml:space="preserve">2</m:t>
                            </m:r>
                          </m:sup>
                        </m:sSubSup>
                      </m:num>
                      <m:den>
                        <m:r>
                          <w:rPr>
                            <w:rFonts w:ascii="Cambria Math" w:cs="Cambria Math" w:eastAsia="Cambria Math" w:hAnsi="Cambria Math"/>
                            <w:sz w:val="28"/>
                            <w:szCs w:val="28"/>
                          </w:rPr>
                          <m:t xml:space="preserve">2</m:t>
                        </m:r>
                        <m:sSubSup>
                          <m:sSubSupPr>
                            <m:ctrlPr>
                              <w:rPr>
                                <w:rFonts w:ascii="Cambria Math" w:cs="Cambria Math" w:eastAsia="Cambria Math" w:hAnsi="Cambria Math"/>
                                <w:sz w:val="28"/>
                                <w:szCs w:val="28"/>
                              </w:rPr>
                            </m:ctrlPr>
                          </m:sSubSupPr>
                          <m:e>
                            <m:r>
                              <w:rPr>
                                <w:rFonts w:ascii="Cambria Math" w:cs="Cambria Math" w:eastAsia="Cambria Math" w:hAnsi="Cambria Math"/>
                                <w:sz w:val="28"/>
                                <w:szCs w:val="28"/>
                              </w:rPr>
                              <m:t>σ</m:t>
                            </m:r>
                          </m:e>
                          <m:sub>
                            <m:r>
                              <w:rPr>
                                <w:rFonts w:ascii="Cambria Math" w:cs="Cambria Math" w:eastAsia="Cambria Math" w:hAnsi="Cambria Math"/>
                                <w:sz w:val="28"/>
                                <w:szCs w:val="28"/>
                              </w:rPr>
                              <m:t xml:space="preserve">A'</m:t>
                            </m:r>
                          </m:sub>
                          <m:sup>
                            <m:r>
                              <w:rPr>
                                <w:rFonts w:ascii="Cambria Math" w:cs="Cambria Math" w:eastAsia="Cambria Math" w:hAnsi="Cambria Math"/>
                                <w:sz w:val="28"/>
                                <w:szCs w:val="28"/>
                              </w:rPr>
                              <m:t xml:space="preserve">2</m:t>
                            </m:r>
                          </m:sup>
                        </m:sSubSup>
                      </m:den>
                    </m:f>
                  </m:e>
                </m:d>
                <m:r>
                  <w:rPr>
                    <w:rFonts w:ascii="Cambria Math" w:cs="Cambria Math" w:eastAsia="Cambria Math" w:hAnsi="Cambria Math"/>
                    <w:sz w:val="28"/>
                    <w:szCs w:val="28"/>
                  </w:rPr>
                  <m:t xml:space="preserve"> if</m:t>
                </m:r>
                <m:d>
                  <m:dPr>
                    <m:begChr m:val="{"/>
                    <m:endChr m:val="}"/>
                    <m:ctrlPr>
                      <w:rPr>
                        <w:rFonts w:ascii="Cambria Math" w:cs="Cambria Math" w:eastAsia="Cambria Math" w:hAnsi="Cambria Math"/>
                        <w:sz w:val="28"/>
                        <w:szCs w:val="28"/>
                      </w:rPr>
                    </m:ctrlPr>
                  </m:dPr>
                  <m:e>
                    <m:f>
                      <m:fPr>
                        <m:ctrlPr>
                          <w:rPr>
                            <w:rFonts w:ascii="Cambria Math" w:cs="Cambria Math" w:eastAsia="Cambria Math" w:hAnsi="Cambria Math"/>
                            <w:sz w:val="28"/>
                            <w:szCs w:val="28"/>
                          </w:rPr>
                        </m:ctrlPr>
                      </m:fPr>
                      <m:num>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m</m:t>
                            </m:r>
                          </m:e>
                          <m:sub>
                            <m:r>
                              <w:rPr>
                                <w:rFonts w:ascii="Cambria Math" w:cs="Cambria Math" w:eastAsia="Cambria Math" w:hAnsi="Cambria Math"/>
                                <w:sz w:val="28"/>
                                <w:szCs w:val="28"/>
                              </w:rPr>
                              <m:t xml:space="preserve">p</m:t>
                            </m:r>
                            <m:r>
                              <w:rPr>
                                <w:rFonts w:ascii="Cambria Math" w:cs="Cambria Math" w:eastAsia="Cambria Math" w:hAnsi="Cambria Math"/>
                                <w:sz w:val="28"/>
                                <w:szCs w:val="28"/>
                              </w:rPr>
                              <m:t>≠</m:t>
                            </m:r>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m</m:t>
                                </m:r>
                              </m:e>
                              <m:sub>
                                <m:r>
                                  <w:rPr>
                                    <w:rFonts w:ascii="Cambria Math" w:cs="Cambria Math" w:eastAsia="Cambria Math" w:hAnsi="Cambria Math"/>
                                    <w:sz w:val="28"/>
                                    <w:szCs w:val="28"/>
                                  </w:rPr>
                                  <m:t xml:space="preserve">u</m:t>
                                </m:r>
                              </m:sub>
                            </m:sSub>
                            <m:r>
                              <w:rPr>
                                <w:rFonts w:ascii="Cambria Math" w:cs="Cambria Math" w:eastAsia="Cambria Math" w:hAnsi="Cambria Math"/>
                                <w:sz w:val="28"/>
                                <w:szCs w:val="28"/>
                              </w:rPr>
                              <m:t xml:space="preserve">и</m:t>
                            </m:r>
                          </m:sub>
                        </m:sSub>
                      </m:num>
                      <m:den>
                        <m:r>
                          <w:rPr>
                            <w:rFonts w:ascii="Cambria Math" w:cs="Cambria Math" w:eastAsia="Cambria Math" w:hAnsi="Cambria Math"/>
                            <w:sz w:val="28"/>
                            <w:szCs w:val="28"/>
                          </w:rPr>
                          <m:t>Δ</m:t>
                        </m:r>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X</m:t>
                            </m:r>
                          </m:e>
                          <m:sub>
                            <m:r>
                              <w:rPr>
                                <w:rFonts w:ascii="Cambria Math" w:cs="Cambria Math" w:eastAsia="Cambria Math" w:hAnsi="Cambria Math"/>
                                <w:sz w:val="28"/>
                                <w:szCs w:val="28"/>
                              </w:rPr>
                              <m:t xml:space="preserve">pu</m:t>
                            </m:r>
                          </m:sub>
                        </m:sSub>
                        <m:r>
                          <w:rPr>
                            <w:rFonts w:ascii="Cambria Math" w:cs="Cambria Math" w:eastAsia="Cambria Math" w:hAnsi="Cambria Math"/>
                            <w:sz w:val="28"/>
                            <w:szCs w:val="28"/>
                          </w:rPr>
                          <m:t xml:space="preserve">&lt;0.5</m:t>
                        </m:r>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d</m:t>
                            </m:r>
                          </m:e>
                          <m:sub>
                            <m:r>
                              <w:rPr>
                                <w:rFonts w:ascii="Cambria Math" w:cs="Cambria Math" w:eastAsia="Cambria Math" w:hAnsi="Cambria Math"/>
                                <w:sz w:val="28"/>
                                <w:szCs w:val="28"/>
                              </w:rPr>
                              <m:t xml:space="preserve">max</m:t>
                            </m:r>
                          </m:sub>
                        </m:sSub>
                        <m:r>
                          <w:rPr>
                            <w:rFonts w:ascii="Cambria Math" w:cs="Cambria Math" w:eastAsia="Cambria Math" w:hAnsi="Cambria Math"/>
                            <w:sz w:val="28"/>
                            <w:szCs w:val="28"/>
                          </w:rPr>
                          <m:t xml:space="preserve">(</m:t>
                        </m:r>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f</m:t>
                            </m:r>
                          </m:e>
                          <m:sub>
                            <m:r>
                              <w:rPr>
                                <w:rFonts w:ascii="Cambria Math" w:cs="Cambria Math" w:eastAsia="Cambria Math" w:hAnsi="Cambria Math"/>
                                <w:sz w:val="28"/>
                                <w:szCs w:val="28"/>
                              </w:rPr>
                              <m:t xml:space="preserve">1</m:t>
                            </m:r>
                          </m:sub>
                        </m:sSub>
                        <m:r>
                          <w:rPr>
                            <w:rFonts w:ascii="Cambria Math" w:cs="Cambria Math" w:eastAsia="Cambria Math" w:hAnsi="Cambria Math"/>
                            <w:sz w:val="28"/>
                            <w:szCs w:val="28"/>
                          </w:rPr>
                          <m:t xml:space="preserve">)</m:t>
                        </m:r>
                      </m:den>
                    </m:f>
                  </m:e>
                </m:d>
              </m:num>
              <m:den>
                <m:r>
                  <w:rPr>
                    <w:rFonts w:ascii="Cambria Math" w:cs="Cambria Math" w:eastAsia="Cambria Math" w:hAnsi="Cambria Math"/>
                    <w:sz w:val="28"/>
                    <w:szCs w:val="28"/>
                  </w:rPr>
                  <m:t xml:space="preserve">0,иначе</m:t>
                </m:r>
              </m:den>
            </m:f>
          </m:e>
        </m:d>
      </m:oMath>
      <w:r w:rsidDel="00000000" w:rsidR="00000000" w:rsidRPr="00000000">
        <w:rPr>
          <w:rFonts w:ascii="Cambria Math" w:cs="Cambria Math" w:eastAsia="Cambria Math" w:hAnsi="Cambria Math"/>
          <w:sz w:val="28"/>
          <w:szCs w:val="28"/>
          <w:rtl w:val="0"/>
        </w:rPr>
        <w:t xml:space="preserve">                                                </w:t>
      </w:r>
      <w:r w:rsidDel="00000000" w:rsidR="00000000" w:rsidRPr="00000000">
        <w:rPr>
          <w:rtl w:val="0"/>
        </w:rPr>
      </w:r>
    </w:p>
    <w:p w:rsidR="00000000" w:rsidDel="00000000" w:rsidP="00000000" w:rsidRDefault="00000000" w:rsidRPr="00000000" w14:paraId="0000015E">
      <w:pPr>
        <w:spacing w:after="0" w:lineRule="auto"/>
        <w:ind w:left="360" w:firstLine="0"/>
        <w:jc w:val="both"/>
        <w:rPr/>
      </w:pPr>
      <w:r w:rsidDel="00000000" w:rsidR="00000000" w:rsidRPr="00000000">
        <w:rPr>
          <w:rtl w:val="0"/>
        </w:rPr>
        <w:t xml:space="preserve">, където</w:t>
      </w:r>
      <m:oMath>
        <m:r>
          <m:t>λ</m:t>
        </m:r>
      </m:oMath>
      <w:r w:rsidDel="00000000" w:rsidR="00000000" w:rsidRPr="00000000">
        <w:rPr>
          <w:rtl w:val="0"/>
        </w:rPr>
        <w:t xml:space="preserve">е константа, </w:t>
      </w:r>
      <m:oMath>
        <m:r>
          <m:t>Δ</m:t>
        </m:r>
        <m:sSubSup>
          <m:sSubSupPr>
            <m:ctrlPr>
              <w:rPr>
                <w:rFonts w:ascii="Cambria Math" w:cs="Cambria Math" w:eastAsia="Cambria Math" w:hAnsi="Cambria Math"/>
                <w:sz w:val="28"/>
                <w:szCs w:val="28"/>
              </w:rPr>
            </m:ctrlPr>
          </m:sSubSupPr>
          <m:e>
            <m:r>
              <w:rPr>
                <w:rFonts w:ascii="Cambria Math" w:cs="Cambria Math" w:eastAsia="Cambria Math" w:hAnsi="Cambria Math"/>
                <w:sz w:val="28"/>
                <w:szCs w:val="28"/>
              </w:rPr>
              <m:t xml:space="preserve">X</m:t>
            </m:r>
          </m:e>
          <m:sub>
            <m:r>
              <w:rPr>
                <w:rFonts w:ascii="Cambria Math" w:cs="Cambria Math" w:eastAsia="Cambria Math" w:hAnsi="Cambria Math"/>
                <w:sz w:val="28"/>
                <w:szCs w:val="28"/>
              </w:rPr>
              <m:t xml:space="preserve">pu</m:t>
            </m:r>
          </m:sub>
          <m:sup>
            <m:r>
              <w:rPr>
                <w:rFonts w:ascii="Cambria Math" w:cs="Cambria Math" w:eastAsia="Cambria Math" w:hAnsi="Cambria Math"/>
                <w:sz w:val="28"/>
                <w:szCs w:val="28"/>
              </w:rPr>
              <m:t xml:space="preserve">2</m:t>
            </m:r>
          </m:sup>
        </m:sSubSup>
        <m:r>
          <w:rPr>
            <w:rFonts w:ascii="Cambria Math" w:cs="Cambria Math" w:eastAsia="Cambria Math" w:hAnsi="Cambria Math"/>
            <w:sz w:val="28"/>
            <w:szCs w:val="28"/>
          </w:rPr>
          <m:t xml:space="preserve">=</m:t>
        </m:r>
        <m:sSup>
          <m:sSupPr>
            <m:ctrlPr>
              <w:rPr>
                <w:rFonts w:ascii="Cambria Math" w:cs="Cambria Math" w:eastAsia="Cambria Math" w:hAnsi="Cambria Math"/>
                <w:sz w:val="28"/>
                <w:szCs w:val="28"/>
              </w:rPr>
            </m:ctrlPr>
          </m:sSupPr>
          <m:e>
            <m:d>
              <m:dPr>
                <m:begChr m:val="|"/>
                <m:endChr m:val="|"/>
                <m:ctrlPr>
                  <w:rPr>
                    <w:rFonts w:ascii="Cambria Math" w:cs="Cambria Math" w:eastAsia="Cambria Math" w:hAnsi="Cambria Math"/>
                    <w:sz w:val="28"/>
                    <w:szCs w:val="28"/>
                  </w:rPr>
                </m:ctrlPr>
              </m:dPr>
              <m:e>
                <m:d>
                  <m:dPr>
                    <m:begChr m:val="|"/>
                    <m:endChr m:val="|"/>
                    <m:ctrlPr>
                      <w:rPr>
                        <w:rFonts w:ascii="Cambria Math" w:cs="Cambria Math" w:eastAsia="Cambria Math" w:hAnsi="Cambria Math"/>
                        <w:sz w:val="28"/>
                        <w:szCs w:val="28"/>
                      </w:rPr>
                    </m:ctrlPr>
                  </m:dPr>
                  <m:e>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X</m:t>
                        </m:r>
                      </m:e>
                      <m:sub>
                        <m:r>
                          <w:rPr>
                            <w:rFonts w:ascii="Cambria Math" w:cs="Cambria Math" w:eastAsia="Cambria Math" w:hAnsi="Cambria Math"/>
                            <w:sz w:val="28"/>
                            <w:szCs w:val="28"/>
                          </w:rPr>
                          <m:t xml:space="preserve">p</m:t>
                        </m:r>
                      </m:sub>
                    </m:sSub>
                    <m:r>
                      <w:rPr>
                        <w:rFonts w:ascii="Cambria Math" w:cs="Cambria Math" w:eastAsia="Cambria Math" w:hAnsi="Cambria Math"/>
                        <w:sz w:val="28"/>
                        <w:szCs w:val="28"/>
                      </w:rPr>
                      <m:t xml:space="preserve">-</m:t>
                    </m:r>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X</m:t>
                        </m:r>
                      </m:e>
                      <m:sub>
                        <m:r>
                          <w:rPr>
                            <w:rFonts w:ascii="Cambria Math" w:cs="Cambria Math" w:eastAsia="Cambria Math" w:hAnsi="Cambria Math"/>
                            <w:sz w:val="28"/>
                            <w:szCs w:val="28"/>
                          </w:rPr>
                          <m:t xml:space="preserve">u</m:t>
                        </m:r>
                      </m:sub>
                    </m:sSub>
                  </m:e>
                </m:d>
              </m:e>
            </m:d>
          </m:e>
          <m:sup>
            <m:r>
              <w:rPr>
                <w:rFonts w:ascii="Cambria Math" w:cs="Cambria Math" w:eastAsia="Cambria Math" w:hAnsi="Cambria Math"/>
                <w:sz w:val="28"/>
                <w:szCs w:val="28"/>
              </w:rPr>
              <m:t xml:space="preserve">2</m:t>
            </m:r>
          </m:sup>
        </m:sSup>
      </m:oMath>
      <w:r w:rsidDel="00000000" w:rsidR="00000000" w:rsidRPr="00000000">
        <w:rPr>
          <w:rtl w:val="0"/>
        </w:rPr>
        <w:t xml:space="preserve">и</w:t>
      </w:r>
      <m:oMath>
        <m:r>
          <m:t>Δ</m:t>
        </m:r>
        <m:sSubSup>
          <m:sSubSupPr>
            <m:ctrlPr>
              <w:rPr>
                <w:rFonts w:ascii="Cambria Math" w:cs="Cambria Math" w:eastAsia="Cambria Math" w:hAnsi="Cambria Math"/>
                <w:sz w:val="28"/>
                <w:szCs w:val="28"/>
              </w:rPr>
            </m:ctrlPr>
          </m:sSubSupPr>
          <m:e>
            <m:r>
              <w:rPr>
                <w:rFonts w:ascii="Cambria Math" w:cs="Cambria Math" w:eastAsia="Cambria Math" w:hAnsi="Cambria Math"/>
                <w:sz w:val="28"/>
                <w:szCs w:val="28"/>
              </w:rPr>
              <m:t xml:space="preserve">А'</m:t>
            </m:r>
          </m:e>
          <m:sub>
            <m:r>
              <w:rPr>
                <w:rFonts w:ascii="Cambria Math" w:cs="Cambria Math" w:eastAsia="Cambria Math" w:hAnsi="Cambria Math"/>
                <w:sz w:val="28"/>
                <w:szCs w:val="28"/>
              </w:rPr>
              <m:t xml:space="preserve">pu</m:t>
            </m:r>
          </m:sub>
          <m:sup>
            <m:r>
              <w:rPr>
                <w:rFonts w:ascii="Cambria Math" w:cs="Cambria Math" w:eastAsia="Cambria Math" w:hAnsi="Cambria Math"/>
                <w:sz w:val="28"/>
                <w:szCs w:val="28"/>
              </w:rPr>
              <m:t xml:space="preserve">2</m:t>
            </m:r>
          </m:sup>
        </m:sSubSup>
        <m:r>
          <w:rPr>
            <w:rFonts w:ascii="Cambria Math" w:cs="Cambria Math" w:eastAsia="Cambria Math" w:hAnsi="Cambria Math"/>
            <w:sz w:val="28"/>
            <w:szCs w:val="28"/>
          </w:rPr>
          <m:t xml:space="preserve">=</m:t>
        </m:r>
        <m:sSup>
          <m:sSupPr>
            <m:ctrlPr>
              <w:rPr>
                <w:rFonts w:ascii="Cambria Math" w:cs="Cambria Math" w:eastAsia="Cambria Math" w:hAnsi="Cambria Math"/>
                <w:sz w:val="28"/>
                <w:szCs w:val="28"/>
              </w:rPr>
            </m:ctrlPr>
          </m:sSupPr>
          <m:e>
            <m:d>
              <m:dPr>
                <m:begChr m:val="|"/>
                <m:endChr m:val="|"/>
                <m:ctrlPr>
                  <w:rPr>
                    <w:rFonts w:ascii="Cambria Math" w:cs="Cambria Math" w:eastAsia="Cambria Math" w:hAnsi="Cambria Math"/>
                    <w:sz w:val="28"/>
                    <w:szCs w:val="28"/>
                  </w:rPr>
                </m:ctrlPr>
              </m:dPr>
              <m:e>
                <m:d>
                  <m:dPr>
                    <m:begChr m:val="|"/>
                    <m:endChr m:val="|"/>
                    <m:ctrlPr>
                      <w:rPr>
                        <w:rFonts w:ascii="Cambria Math" w:cs="Cambria Math" w:eastAsia="Cambria Math" w:hAnsi="Cambria Math"/>
                        <w:sz w:val="28"/>
                        <w:szCs w:val="28"/>
                      </w:rPr>
                    </m:ctrlPr>
                  </m:dPr>
                  <m:e>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А'</m:t>
                        </m:r>
                      </m:e>
                      <m:sub>
                        <m:r>
                          <w:rPr>
                            <w:rFonts w:ascii="Cambria Math" w:cs="Cambria Math" w:eastAsia="Cambria Math" w:hAnsi="Cambria Math"/>
                            <w:sz w:val="28"/>
                            <w:szCs w:val="28"/>
                          </w:rPr>
                          <m:t xml:space="preserve">p</m:t>
                        </m:r>
                      </m:sub>
                    </m:sSub>
                    <m:r>
                      <w:rPr>
                        <w:rFonts w:ascii="Cambria Math" w:cs="Cambria Math" w:eastAsia="Cambria Math" w:hAnsi="Cambria Math"/>
                        <w:sz w:val="28"/>
                        <w:szCs w:val="28"/>
                      </w:rPr>
                      <m:t xml:space="preserve">-</m:t>
                    </m:r>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А'</m:t>
                        </m:r>
                      </m:e>
                      <m:sub>
                        <m:r>
                          <w:rPr>
                            <w:rFonts w:ascii="Cambria Math" w:cs="Cambria Math" w:eastAsia="Cambria Math" w:hAnsi="Cambria Math"/>
                            <w:sz w:val="28"/>
                            <w:szCs w:val="28"/>
                          </w:rPr>
                          <m:t xml:space="preserve">u</m:t>
                        </m:r>
                      </m:sub>
                    </m:sSub>
                  </m:e>
                </m:d>
              </m:e>
            </m:d>
          </m:e>
          <m:sup>
            <m:r>
              <w:rPr>
                <w:rFonts w:ascii="Cambria Math" w:cs="Cambria Math" w:eastAsia="Cambria Math" w:hAnsi="Cambria Math"/>
                <w:sz w:val="28"/>
                <w:szCs w:val="28"/>
              </w:rPr>
              <m:t xml:space="preserve">2</m:t>
            </m:r>
          </m:sup>
        </m:sSup>
      </m:oMath>
      <w:r w:rsidDel="00000000" w:rsidR="00000000" w:rsidRPr="00000000">
        <w:rPr>
          <w:rtl w:val="0"/>
        </w:rPr>
        <w:t xml:space="preserve">. Отклоненията</w:t>
      </w:r>
      <m:oMath>
        <m:sSubSup>
          <m:sSubSupPr>
            <m:ctrlPr>
              <w:rPr>
                <w:rFonts w:ascii="Cambria Math" w:cs="Cambria Math" w:eastAsia="Cambria Math" w:hAnsi="Cambria Math"/>
                <w:sz w:val="28"/>
                <w:szCs w:val="28"/>
              </w:rPr>
            </m:ctrlPr>
          </m:sSubSupPr>
          <m:e>
            <m:r>
              <m:t>σ</m:t>
            </m:r>
          </m:e>
          <m:sub>
            <m:r>
              <w:rPr>
                <w:rFonts w:ascii="Cambria Math" w:cs="Cambria Math" w:eastAsia="Cambria Math" w:hAnsi="Cambria Math"/>
                <w:sz w:val="28"/>
                <w:szCs w:val="28"/>
              </w:rPr>
              <m:t xml:space="preserve">X</m:t>
            </m:r>
          </m:sub>
          <m:sup>
            <m:r>
              <w:rPr>
                <w:rFonts w:ascii="Cambria Math" w:cs="Cambria Math" w:eastAsia="Cambria Math" w:hAnsi="Cambria Math"/>
                <w:sz w:val="28"/>
                <w:szCs w:val="28"/>
              </w:rPr>
              <m:t xml:space="preserve">2</m:t>
            </m:r>
          </m:sup>
        </m:sSubSup>
      </m:oMath>
      <w:r w:rsidDel="00000000" w:rsidR="00000000" w:rsidRPr="00000000">
        <w:rPr>
          <w:rtl w:val="0"/>
        </w:rPr>
        <w:t xml:space="preserve">и</w:t>
      </w:r>
      <m:oMath>
        <m:sSubSup>
          <m:sSubSupPr>
            <m:ctrlPr>
              <w:rPr>
                <w:rFonts w:ascii="Cambria Math" w:cs="Cambria Math" w:eastAsia="Cambria Math" w:hAnsi="Cambria Math"/>
                <w:sz w:val="28"/>
                <w:szCs w:val="28"/>
              </w:rPr>
            </m:ctrlPr>
          </m:sSubSupPr>
          <m:e>
            <m:r>
              <m:t>σ</m:t>
            </m:r>
          </m:e>
          <m:sub>
            <m:r>
              <w:rPr>
                <w:rFonts w:ascii="Cambria Math" w:cs="Cambria Math" w:eastAsia="Cambria Math" w:hAnsi="Cambria Math"/>
                <w:sz w:val="28"/>
                <w:szCs w:val="28"/>
              </w:rPr>
              <m:t xml:space="preserve">A'</m:t>
            </m:r>
          </m:sub>
          <m:sup>
            <m:r>
              <w:rPr>
                <w:rFonts w:ascii="Cambria Math" w:cs="Cambria Math" w:eastAsia="Cambria Math" w:hAnsi="Cambria Math"/>
                <w:sz w:val="28"/>
                <w:szCs w:val="28"/>
              </w:rPr>
              <m:t xml:space="preserve">2</m:t>
            </m:r>
          </m:sup>
        </m:sSubSup>
      </m:oMath>
      <w:r w:rsidDel="00000000" w:rsidR="00000000" w:rsidRPr="00000000">
        <w:rPr>
          <w:rtl w:val="0"/>
        </w:rPr>
        <w:t xml:space="preserve">са адаптивно детерминирани. Положителния скалар</w:t>
      </w:r>
      <m:oMath>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r</m:t>
            </m:r>
          </m:e>
          <m:sub>
            <m:r>
              <w:rPr>
                <w:rFonts w:ascii="Cambria Math" w:cs="Cambria Math" w:eastAsia="Cambria Math" w:hAnsi="Cambria Math"/>
                <w:sz w:val="28"/>
                <w:szCs w:val="28"/>
              </w:rPr>
              <m:t xml:space="preserve">pu</m:t>
            </m:r>
          </m:sub>
        </m:sSub>
      </m:oMath>
      <w:r w:rsidDel="00000000" w:rsidR="00000000" w:rsidRPr="00000000">
        <w:rPr>
          <w:rtl w:val="0"/>
        </w:rPr>
        <w:t xml:space="preserve">е координата на изображението между </w:t>
      </w:r>
      <w:r w:rsidDel="00000000" w:rsidR="00000000" w:rsidRPr="00000000">
        <w:rPr>
          <w:b w:val="1"/>
          <w:rtl w:val="0"/>
        </w:rPr>
        <w:t xml:space="preserve">p</w:t>
      </w:r>
      <w:r w:rsidDel="00000000" w:rsidR="00000000" w:rsidRPr="00000000">
        <w:rPr>
          <w:rtl w:val="0"/>
        </w:rPr>
        <w:t xml:space="preserve"> и </w:t>
      </w:r>
      <w:r w:rsidDel="00000000" w:rsidR="00000000" w:rsidRPr="00000000">
        <w:rPr>
          <w:b w:val="1"/>
          <w:rtl w:val="0"/>
        </w:rPr>
        <w:t xml:space="preserve">u</w:t>
      </w:r>
      <w:r w:rsidDel="00000000" w:rsidR="00000000" w:rsidRPr="00000000">
        <w:rPr>
          <w:rtl w:val="0"/>
        </w:rPr>
        <w:t xml:space="preserve"> за затихване на ефекта от по-малко съседни пиксели. Функцията</w:t>
      </w:r>
      <m:oMath>
        <m:r>
          <w:rPr>
            <w:rFonts w:ascii="Cambria Math" w:cs="Cambria Math" w:eastAsia="Cambria Math" w:hAnsi="Cambria Math"/>
            <w:sz w:val="28"/>
            <w:szCs w:val="28"/>
          </w:rPr>
          <m:t xml:space="preserve">V(</m:t>
        </m:r>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n</m:t>
            </m:r>
          </m:e>
          <m:sub>
            <m:r>
              <w:rPr>
                <w:rFonts w:ascii="Cambria Math" w:cs="Cambria Math" w:eastAsia="Cambria Math" w:hAnsi="Cambria Math"/>
                <w:sz w:val="28"/>
                <w:szCs w:val="28"/>
              </w:rPr>
              <m:t xml:space="preserve">q</m:t>
            </m:r>
          </m:sub>
        </m:sSub>
        <m:r>
          <w:rPr>
            <w:rFonts w:ascii="Cambria Math" w:cs="Cambria Math" w:eastAsia="Cambria Math" w:hAnsi="Cambria Math"/>
            <w:sz w:val="28"/>
            <w:szCs w:val="28"/>
          </w:rPr>
          <m:t xml:space="preserve">,</m:t>
        </m:r>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n</m:t>
            </m:r>
          </m:e>
          <m:sub>
            <m:r>
              <w:rPr>
                <w:rFonts w:ascii="Cambria Math" w:cs="Cambria Math" w:eastAsia="Cambria Math" w:hAnsi="Cambria Math"/>
                <w:sz w:val="28"/>
                <w:szCs w:val="28"/>
              </w:rPr>
              <m:t xml:space="preserve">v</m:t>
            </m:r>
          </m:sub>
        </m:sSub>
        <m:r>
          <w:rPr>
            <w:rFonts w:ascii="Cambria Math" w:cs="Cambria Math" w:eastAsia="Cambria Math" w:hAnsi="Cambria Math"/>
            <w:sz w:val="28"/>
            <w:szCs w:val="28"/>
          </w:rPr>
          <m:t xml:space="preserve">)</m:t>
        </m:r>
      </m:oMath>
      <w:r w:rsidDel="00000000" w:rsidR="00000000" w:rsidRPr="00000000">
        <w:rPr>
          <w:rtl w:val="0"/>
        </w:rPr>
        <w:t xml:space="preserve">е дефинирана аналогично на</w:t>
      </w:r>
      <m:oMath>
        <m:r>
          <w:rPr>
            <w:rFonts w:ascii="Cambria Math" w:cs="Cambria Math" w:eastAsia="Cambria Math" w:hAnsi="Cambria Math"/>
            <w:sz w:val="28"/>
            <w:szCs w:val="28"/>
          </w:rPr>
          <m:t xml:space="preserve">V(</m:t>
        </m:r>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m</m:t>
            </m:r>
          </m:e>
          <m:sub>
            <m:r>
              <w:rPr>
                <w:rFonts w:ascii="Cambria Math" w:cs="Cambria Math" w:eastAsia="Cambria Math" w:hAnsi="Cambria Math"/>
                <w:sz w:val="28"/>
                <w:szCs w:val="28"/>
              </w:rPr>
              <m:t xml:space="preserve">p</m:t>
            </m:r>
          </m:sub>
        </m:sSub>
        <m:r>
          <w:rPr>
            <w:rFonts w:ascii="Cambria Math" w:cs="Cambria Math" w:eastAsia="Cambria Math" w:hAnsi="Cambria Math"/>
            <w:sz w:val="28"/>
            <w:szCs w:val="28"/>
          </w:rPr>
          <m:t xml:space="preserve">,</m:t>
        </m:r>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m</m:t>
            </m:r>
          </m:e>
          <m:sub>
            <m:r>
              <w:rPr>
                <w:rFonts w:ascii="Cambria Math" w:cs="Cambria Math" w:eastAsia="Cambria Math" w:hAnsi="Cambria Math"/>
                <w:sz w:val="28"/>
                <w:szCs w:val="28"/>
              </w:rPr>
              <m:t xml:space="preserve">u</m:t>
            </m:r>
          </m:sub>
        </m:sSub>
        <m:r>
          <w:rPr>
            <w:rFonts w:ascii="Cambria Math" w:cs="Cambria Math" w:eastAsia="Cambria Math" w:hAnsi="Cambria Math"/>
            <w:sz w:val="28"/>
            <w:szCs w:val="28"/>
          </w:rPr>
          <m:t xml:space="preserve">)</m:t>
        </m:r>
      </m:oMath>
      <w:r w:rsidDel="00000000" w:rsidR="00000000" w:rsidRPr="00000000">
        <w:rPr>
          <w:rtl w:val="0"/>
        </w:rPr>
        <w:t xml:space="preserve">.</w:t>
      </w:r>
    </w:p>
    <w:p w:rsidR="00000000" w:rsidDel="00000000" w:rsidP="00000000" w:rsidRDefault="00000000" w:rsidRPr="00000000" w14:paraId="0000015F">
      <w:pPr>
        <w:spacing w:after="0" w:lineRule="auto"/>
        <w:ind w:left="360" w:firstLine="0"/>
        <w:jc w:val="both"/>
        <w:rPr/>
      </w:pPr>
      <w:r w:rsidDel="00000000" w:rsidR="00000000" w:rsidRPr="00000000">
        <w:rPr>
          <w:rtl w:val="0"/>
        </w:rPr>
        <w:t xml:space="preserve">Choi и Lee минимизират MRF енергиите чрез алгоритъм</w:t>
      </w:r>
      <m:oMath>
        <m:r>
          <m:t>α</m:t>
        </m:r>
      </m:oMath>
      <w:r w:rsidDel="00000000" w:rsidR="00000000" w:rsidRPr="00000000">
        <w:rPr>
          <w:rtl w:val="0"/>
        </w:rPr>
        <w:t xml:space="preserve">-разширение, получавайки двойка разгънати карти на дълбочината. За да бъде наложена по-нататъшна съгласуваност между картите на дълбочината, те итеративно актуализират енергията на MRF, съответстваща на картата на дълбочината, като използват разгъната дълбочина на друга карта и правят минимизиране докато консистенцията вече не се увеличава. Фиг. 2.10(e) и (f) показват примери за разгъване на карти на дълбочината като се получават от итеративните оптимизации. Като алтернативен метод за подобряване на коректността на дълбочината чрез използване на ToF камери е описан в [11].</w:t>
      </w:r>
    </w:p>
    <w:p w:rsidR="00000000" w:rsidDel="00000000" w:rsidP="00000000" w:rsidRDefault="00000000" w:rsidRPr="00000000" w14:paraId="00000160">
      <w:pPr>
        <w:spacing w:after="0" w:lineRule="auto"/>
        <w:ind w:left="360" w:firstLine="0"/>
        <w:jc w:val="both"/>
        <w:rPr/>
      </w:pPr>
      <w:r w:rsidDel="00000000" w:rsidR="00000000" w:rsidRPr="00000000">
        <w:rPr>
          <w:rtl w:val="0"/>
        </w:rPr>
      </w:r>
    </w:p>
    <w:p w:rsidR="00000000" w:rsidDel="00000000" w:rsidP="00000000" w:rsidRDefault="00000000" w:rsidRPr="00000000" w14:paraId="00000161">
      <w:pPr>
        <w:spacing w:after="0" w:lineRule="auto"/>
        <w:ind w:left="360" w:firstLine="0"/>
        <w:jc w:val="both"/>
        <w:rPr/>
      </w:pPr>
      <w:r w:rsidDel="00000000" w:rsidR="00000000" w:rsidRPr="00000000">
        <w:rPr>
          <w:rtl w:val="0"/>
        </w:rPr>
      </w:r>
    </w:p>
    <w:tbl>
      <w:tblPr>
        <w:tblStyle w:val="Table4"/>
        <w:tblW w:w="8712.0" w:type="dxa"/>
        <w:jc w:val="left"/>
        <w:tblInd w:w="4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4.25"/>
        <w:gridCol w:w="1455"/>
        <w:gridCol w:w="1814.25"/>
        <w:gridCol w:w="1814.25"/>
        <w:gridCol w:w="1814.25"/>
        <w:tblGridChange w:id="0">
          <w:tblGrid>
            <w:gridCol w:w="1814.25"/>
            <w:gridCol w:w="1455"/>
            <w:gridCol w:w="1814.25"/>
            <w:gridCol w:w="1814.25"/>
            <w:gridCol w:w="1814.2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62">
            <w:pPr>
              <w:widowControl w:val="0"/>
              <w:spacing w:after="0" w:line="240" w:lineRule="auto"/>
              <w:rPr/>
            </w:pPr>
            <w:r w:rsidDel="00000000" w:rsidR="00000000" w:rsidRPr="00000000">
              <w:rPr>
                <w:rtl w:val="0"/>
              </w:rPr>
              <w:t xml:space="preserve">Методи</w:t>
            </w:r>
          </w:p>
        </w:tc>
        <w:tc>
          <w:tcPr>
            <w:shd w:fill="auto" w:val="clear"/>
            <w:tcMar>
              <w:top w:w="100.0" w:type="dxa"/>
              <w:left w:w="100.0" w:type="dxa"/>
              <w:bottom w:w="100.0" w:type="dxa"/>
              <w:right w:w="100.0" w:type="dxa"/>
            </w:tcMar>
            <w:vAlign w:val="top"/>
          </w:tcPr>
          <w:p w:rsidR="00000000" w:rsidDel="00000000" w:rsidP="00000000" w:rsidRDefault="00000000" w:rsidRPr="00000000" w14:paraId="00000163">
            <w:pPr>
              <w:widowControl w:val="0"/>
              <w:spacing w:after="0" w:line="240" w:lineRule="auto"/>
              <w:rPr/>
            </w:pPr>
            <w:r w:rsidDel="00000000" w:rsidR="00000000" w:rsidRPr="00000000">
              <w:rPr>
                <w:rtl w:val="0"/>
              </w:rPr>
              <w:t xml:space="preserve">Брой карти на дълбочината</w:t>
            </w:r>
          </w:p>
        </w:tc>
        <w:tc>
          <w:tcPr>
            <w:shd w:fill="auto" w:val="clear"/>
            <w:tcMar>
              <w:top w:w="100.0" w:type="dxa"/>
              <w:left w:w="100.0" w:type="dxa"/>
              <w:bottom w:w="100.0" w:type="dxa"/>
              <w:right w:w="100.0" w:type="dxa"/>
            </w:tcMar>
            <w:vAlign w:val="top"/>
          </w:tcPr>
          <w:p w:rsidR="00000000" w:rsidDel="00000000" w:rsidP="00000000" w:rsidRDefault="00000000" w:rsidRPr="00000000" w14:paraId="00000164">
            <w:pPr>
              <w:widowControl w:val="0"/>
              <w:spacing w:after="0" w:line="240" w:lineRule="auto"/>
              <w:rPr/>
            </w:pPr>
            <w:r w:rsidDel="00000000" w:rsidR="00000000" w:rsidRPr="00000000">
              <w:rPr>
                <w:rtl w:val="0"/>
              </w:rPr>
              <w:t xml:space="preserve">Реплики(Cues)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65">
            <w:pPr>
              <w:widowControl w:val="0"/>
              <w:spacing w:after="0" w:line="240" w:lineRule="auto"/>
              <w:rPr/>
            </w:pPr>
            <w:r w:rsidDel="00000000" w:rsidR="00000000" w:rsidRPr="00000000">
              <w:rPr>
                <w:rtl w:val="0"/>
              </w:rPr>
              <w:t xml:space="preserve">Подход</w:t>
            </w:r>
          </w:p>
        </w:tc>
        <w:tc>
          <w:tcPr>
            <w:shd w:fill="auto" w:val="clear"/>
            <w:tcMar>
              <w:top w:w="100.0" w:type="dxa"/>
              <w:left w:w="100.0" w:type="dxa"/>
              <w:bottom w:w="100.0" w:type="dxa"/>
              <w:right w:w="100.0" w:type="dxa"/>
            </w:tcMar>
            <w:vAlign w:val="top"/>
          </w:tcPr>
          <w:p w:rsidR="00000000" w:rsidDel="00000000" w:rsidP="00000000" w:rsidRDefault="00000000" w:rsidRPr="00000000" w14:paraId="00000166">
            <w:pPr>
              <w:widowControl w:val="0"/>
              <w:spacing w:after="0" w:line="240" w:lineRule="auto"/>
              <w:rPr/>
            </w:pPr>
            <w:r w:rsidDel="00000000" w:rsidR="00000000" w:rsidRPr="00000000">
              <w:rPr>
                <w:rtl w:val="0"/>
              </w:rPr>
              <w:t xml:space="preserve">Максимален обхвар</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67">
            <w:pPr>
              <w:widowControl w:val="0"/>
              <w:spacing w:after="0" w:line="240" w:lineRule="auto"/>
              <w:rPr/>
            </w:pPr>
            <w:r w:rsidDel="00000000" w:rsidR="00000000" w:rsidRPr="00000000">
              <w:rPr>
                <w:rtl w:val="0"/>
              </w:rPr>
              <w:t xml:space="preserve">Poppinga and Birk</w:t>
            </w:r>
          </w:p>
        </w:tc>
        <w:tc>
          <w:tcPr>
            <w:shd w:fill="auto" w:val="clear"/>
            <w:tcMar>
              <w:top w:w="100.0" w:type="dxa"/>
              <w:left w:w="100.0" w:type="dxa"/>
              <w:bottom w:w="100.0" w:type="dxa"/>
              <w:right w:w="100.0" w:type="dxa"/>
            </w:tcMar>
            <w:vAlign w:val="top"/>
          </w:tcPr>
          <w:p w:rsidR="00000000" w:rsidDel="00000000" w:rsidP="00000000" w:rsidRDefault="00000000" w:rsidRPr="00000000" w14:paraId="00000168">
            <w:pPr>
              <w:widowControl w:val="0"/>
              <w:spacing w:after="0" w:line="240" w:lineRule="auto"/>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69">
            <w:pPr>
              <w:widowControl w:val="0"/>
              <w:spacing w:after="0" w:line="240" w:lineRule="auto"/>
              <w:rPr/>
            </w:pPr>
            <m:oMath>
              <m:sSup>
                <m:sSupPr>
                  <m:ctrlPr>
                    <w:rPr>
                      <w:rFonts w:ascii="Cambria Math" w:cs="Cambria Math" w:eastAsia="Cambria Math" w:hAnsi="Cambria Math"/>
                      <w:sz w:val="28"/>
                      <w:szCs w:val="28"/>
                    </w:rPr>
                  </m:ctrlPr>
                </m:sSupPr>
                <m:e>
                  <m:r>
                    <w:rPr>
                      <w:rFonts w:ascii="Cambria Math" w:cs="Cambria Math" w:eastAsia="Cambria Math" w:hAnsi="Cambria Math"/>
                      <w:sz w:val="28"/>
                      <w:szCs w:val="28"/>
                    </w:rPr>
                    <m:t xml:space="preserve">CA</m:t>
                  </m:r>
                </m:e>
                <m:sup>
                  <m:r>
                    <w:rPr>
                      <w:rFonts w:ascii="Cambria Math" w:cs="Cambria Math" w:eastAsia="Cambria Math" w:hAnsi="Cambria Math"/>
                      <w:sz w:val="28"/>
                      <w:szCs w:val="28"/>
                    </w:rPr>
                    <m:t xml:space="preserve">a</m:t>
                  </m:r>
                </m:sup>
              </m:sSup>
            </m:oMath>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A">
            <w:pPr>
              <w:widowControl w:val="0"/>
              <w:spacing w:after="0" w:line="240" w:lineRule="auto"/>
              <w:rPr/>
            </w:pPr>
            <w:r w:rsidDel="00000000" w:rsidR="00000000" w:rsidRPr="00000000">
              <w:rPr>
                <w:rtl w:val="0"/>
              </w:rPr>
              <w:t xml:space="preserve">Праг(Thresholding)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6B">
            <w:pPr>
              <w:widowControl w:val="0"/>
              <w:spacing w:after="0" w:line="240" w:lineRule="auto"/>
              <w:rPr/>
            </w:pPr>
            <m:oMath>
              <m:r>
                <w:rPr>
                  <w:rFonts w:ascii="Cambria Math" w:cs="Cambria Math" w:eastAsia="Cambria Math" w:hAnsi="Cambria Math"/>
                  <w:sz w:val="28"/>
                  <w:szCs w:val="28"/>
                </w:rPr>
                <m:t xml:space="preserve">2</m:t>
              </m:r>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d</m:t>
                  </m:r>
                </m:e>
                <m:sub>
                  <m:r>
                    <w:rPr>
                      <w:rFonts w:ascii="Cambria Math" w:cs="Cambria Math" w:eastAsia="Cambria Math" w:hAnsi="Cambria Math"/>
                      <w:sz w:val="28"/>
                      <w:szCs w:val="28"/>
                    </w:rPr>
                    <m:t xml:space="preserve">max</m:t>
                  </m:r>
                </m:sub>
              </m:sSub>
            </m:oMath>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6C">
            <w:pPr>
              <w:widowControl w:val="0"/>
              <w:spacing w:after="0" w:line="240" w:lineRule="auto"/>
              <w:rPr/>
            </w:pPr>
            <w:r w:rsidDel="00000000" w:rsidR="00000000" w:rsidRPr="00000000">
              <w:rPr>
                <w:rtl w:val="0"/>
              </w:rPr>
              <w:t xml:space="preserve">Choi et 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6D">
            <w:pPr>
              <w:widowControl w:val="0"/>
              <w:spacing w:after="0" w:line="240" w:lineRule="auto"/>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6E">
            <w:pPr>
              <w:widowControl w:val="0"/>
              <w:spacing w:after="0" w:line="240" w:lineRule="auto"/>
              <w:rPr/>
            </w:pPr>
            <m:oMath>
              <m:sSup>
                <m:sSupPr>
                  <m:ctrlPr>
                    <w:rPr>
                      <w:rFonts w:ascii="Cambria Math" w:cs="Cambria Math" w:eastAsia="Cambria Math" w:hAnsi="Cambria Math"/>
                      <w:sz w:val="28"/>
                      <w:szCs w:val="28"/>
                    </w:rPr>
                  </m:ctrlPr>
                </m:sSupPr>
                <m:e>
                  <m:r>
                    <w:rPr>
                      <w:rFonts w:ascii="Cambria Math" w:cs="Cambria Math" w:eastAsia="Cambria Math" w:hAnsi="Cambria Math"/>
                      <w:sz w:val="28"/>
                      <w:szCs w:val="28"/>
                    </w:rPr>
                    <m:t xml:space="preserve">CA, DD</m:t>
                  </m:r>
                </m:e>
                <m:sup>
                  <m:r>
                    <w:rPr>
                      <w:rFonts w:ascii="Cambria Math" w:cs="Cambria Math" w:eastAsia="Cambria Math" w:hAnsi="Cambria Math"/>
                      <w:sz w:val="28"/>
                      <w:szCs w:val="28"/>
                    </w:rPr>
                    <m:t xml:space="preserve">a</m:t>
                  </m:r>
                </m:sup>
              </m:sSup>
            </m:oMath>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F">
            <w:pPr>
              <w:widowControl w:val="0"/>
              <w:spacing w:after="0" w:line="240" w:lineRule="auto"/>
              <w:rPr/>
            </w:pPr>
            <w:r w:rsidDel="00000000" w:rsidR="00000000" w:rsidRPr="00000000">
              <w:rPr>
                <w:rtl w:val="0"/>
              </w:rPr>
              <w:t xml:space="preserve">Сегментация, MRF</w:t>
            </w:r>
          </w:p>
        </w:tc>
        <w:tc>
          <w:tcPr>
            <w:shd w:fill="auto" w:val="clear"/>
            <w:tcMar>
              <w:top w:w="100.0" w:type="dxa"/>
              <w:left w:w="100.0" w:type="dxa"/>
              <w:bottom w:w="100.0" w:type="dxa"/>
              <w:right w:w="100.0" w:type="dxa"/>
            </w:tcMar>
            <w:vAlign w:val="top"/>
          </w:tcPr>
          <w:p w:rsidR="00000000" w:rsidDel="00000000" w:rsidP="00000000" w:rsidRDefault="00000000" w:rsidRPr="00000000" w14:paraId="00000170">
            <w:pPr>
              <w:widowControl w:val="0"/>
              <w:spacing w:after="0" w:line="240" w:lineRule="auto"/>
              <w:rPr/>
            </w:pPr>
            <m:oMath>
              <m:sSup>
                <m:sSupPr>
                  <m:ctrlPr>
                    <w:rPr>
                      <w:rFonts w:ascii="Cambria Math" w:cs="Cambria Math" w:eastAsia="Cambria Math" w:hAnsi="Cambria Math"/>
                      <w:sz w:val="28"/>
                      <w:szCs w:val="28"/>
                    </w:rPr>
                  </m:ctrlPr>
                </m:sSupPr>
                <m:e>
                  <m:r>
                    <w:rPr>
                      <w:rFonts w:ascii="Cambria Math" w:cs="Cambria Math" w:eastAsia="Cambria Math" w:hAnsi="Cambria Math"/>
                      <w:sz w:val="28"/>
                      <w:szCs w:val="28"/>
                    </w:rPr>
                    <m:t xml:space="preserve">(N</m:t>
                  </m:r>
                </m:e>
                <m:sup>
                  <m:r>
                    <w:rPr>
                      <w:rFonts w:ascii="Cambria Math" w:cs="Cambria Math" w:eastAsia="Cambria Math" w:hAnsi="Cambria Math"/>
                      <w:sz w:val="28"/>
                      <w:szCs w:val="28"/>
                    </w:rPr>
                    <m:t xml:space="preserve">d</m:t>
                  </m:r>
                </m:sup>
              </m:sSup>
              <m:r>
                <w:rPr>
                  <w:rFonts w:ascii="Cambria Math" w:cs="Cambria Math" w:eastAsia="Cambria Math" w:hAnsi="Cambria Math"/>
                  <w:sz w:val="28"/>
                  <w:szCs w:val="28"/>
                </w:rPr>
                <m:t xml:space="preserve">+1)</m:t>
              </m:r>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d</m:t>
                  </m:r>
                </m:e>
                <m:sub>
                  <m:r>
                    <w:rPr>
                      <w:rFonts w:ascii="Cambria Math" w:cs="Cambria Math" w:eastAsia="Cambria Math" w:hAnsi="Cambria Math"/>
                      <w:sz w:val="28"/>
                      <w:szCs w:val="28"/>
                    </w:rPr>
                    <m:t xml:space="preserve">max</m:t>
                  </m:r>
                </m:sub>
              </m:sSub>
            </m:oMath>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71">
            <w:pPr>
              <w:widowControl w:val="0"/>
              <w:spacing w:after="0" w:line="240" w:lineRule="auto"/>
              <w:rPr/>
            </w:pPr>
            <w:r w:rsidDel="00000000" w:rsidR="00000000" w:rsidRPr="00000000">
              <w:rPr>
                <w:rtl w:val="0"/>
              </w:rPr>
              <w:t xml:space="preserve">McClure et 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72">
            <w:pPr>
              <w:widowControl w:val="0"/>
              <w:spacing w:after="0" w:line="240" w:lineRule="auto"/>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73">
            <w:pPr>
              <w:widowControl w:val="0"/>
              <w:spacing w:after="0" w:line="240" w:lineRule="auto"/>
              <w:rPr/>
            </w:pPr>
            <w:r w:rsidDel="00000000" w:rsidR="00000000" w:rsidRPr="00000000">
              <w:rPr>
                <w:rtl w:val="0"/>
              </w:rPr>
              <w:t xml:space="preserve">CA</w:t>
            </w:r>
          </w:p>
        </w:tc>
        <w:tc>
          <w:tcPr>
            <w:shd w:fill="auto" w:val="clear"/>
            <w:tcMar>
              <w:top w:w="100.0" w:type="dxa"/>
              <w:left w:w="100.0" w:type="dxa"/>
              <w:bottom w:w="100.0" w:type="dxa"/>
              <w:right w:w="100.0" w:type="dxa"/>
            </w:tcMar>
            <w:vAlign w:val="top"/>
          </w:tcPr>
          <w:p w:rsidR="00000000" w:rsidDel="00000000" w:rsidP="00000000" w:rsidRDefault="00000000" w:rsidRPr="00000000" w14:paraId="00000174">
            <w:pPr>
              <w:widowControl w:val="0"/>
              <w:spacing w:after="0" w:line="240" w:lineRule="auto"/>
              <w:rPr/>
            </w:pPr>
            <w:r w:rsidDel="00000000" w:rsidR="00000000" w:rsidRPr="00000000">
              <w:rPr>
                <w:rtl w:val="0"/>
              </w:rPr>
              <w:t xml:space="preserve">Сегментация, Праг</w:t>
            </w:r>
          </w:p>
        </w:tc>
        <w:tc>
          <w:tcPr>
            <w:shd w:fill="auto" w:val="clear"/>
            <w:tcMar>
              <w:top w:w="100.0" w:type="dxa"/>
              <w:left w:w="100.0" w:type="dxa"/>
              <w:bottom w:w="100.0" w:type="dxa"/>
              <w:right w:w="100.0" w:type="dxa"/>
            </w:tcMar>
            <w:vAlign w:val="top"/>
          </w:tcPr>
          <w:p w:rsidR="00000000" w:rsidDel="00000000" w:rsidP="00000000" w:rsidRDefault="00000000" w:rsidRPr="00000000" w14:paraId="00000175">
            <w:pPr>
              <w:widowControl w:val="0"/>
              <w:spacing w:after="0" w:line="240" w:lineRule="auto"/>
              <w:rPr/>
            </w:pPr>
            <m:oMath>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2d</m:t>
                  </m:r>
                </m:e>
                <m:sub>
                  <m:r>
                    <w:rPr>
                      <w:rFonts w:ascii="Cambria Math" w:cs="Cambria Math" w:eastAsia="Cambria Math" w:hAnsi="Cambria Math"/>
                      <w:sz w:val="28"/>
                      <w:szCs w:val="28"/>
                    </w:rPr>
                    <m:t xml:space="preserve">max</m:t>
                  </m:r>
                </m:sub>
              </m:sSub>
            </m:oMath>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76">
            <w:pPr>
              <w:widowControl w:val="0"/>
              <w:spacing w:after="0" w:line="240" w:lineRule="auto"/>
              <w:rPr/>
            </w:pPr>
            <w:r w:rsidDel="00000000" w:rsidR="00000000" w:rsidRPr="00000000">
              <w:rPr>
                <w:rtl w:val="0"/>
              </w:rPr>
              <w:t xml:space="preserve">Jutzi</w:t>
            </w:r>
          </w:p>
        </w:tc>
        <w:tc>
          <w:tcPr>
            <w:shd w:fill="auto" w:val="clear"/>
            <w:tcMar>
              <w:top w:w="100.0" w:type="dxa"/>
              <w:left w:w="100.0" w:type="dxa"/>
              <w:bottom w:w="100.0" w:type="dxa"/>
              <w:right w:w="100.0" w:type="dxa"/>
            </w:tcMar>
            <w:vAlign w:val="top"/>
          </w:tcPr>
          <w:p w:rsidR="00000000" w:rsidDel="00000000" w:rsidP="00000000" w:rsidRDefault="00000000" w:rsidRPr="00000000" w14:paraId="00000177">
            <w:pPr>
              <w:widowControl w:val="0"/>
              <w:spacing w:after="0" w:line="240" w:lineRule="auto"/>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78">
            <w:pPr>
              <w:widowControl w:val="0"/>
              <w:spacing w:after="0" w:line="240" w:lineRule="auto"/>
              <w:rPr/>
            </w:pPr>
            <w:r w:rsidDel="00000000" w:rsidR="00000000" w:rsidRPr="00000000">
              <w:rPr>
                <w:rtl w:val="0"/>
              </w:rPr>
              <w:t xml:space="preserve">DD</w:t>
            </w:r>
          </w:p>
        </w:tc>
        <w:tc>
          <w:tcPr>
            <w:shd w:fill="auto" w:val="clear"/>
            <w:tcMar>
              <w:top w:w="100.0" w:type="dxa"/>
              <w:left w:w="100.0" w:type="dxa"/>
              <w:bottom w:w="100.0" w:type="dxa"/>
              <w:right w:w="100.0" w:type="dxa"/>
            </w:tcMar>
            <w:vAlign w:val="top"/>
          </w:tcPr>
          <w:p w:rsidR="00000000" w:rsidDel="00000000" w:rsidP="00000000" w:rsidRDefault="00000000" w:rsidRPr="00000000" w14:paraId="00000179">
            <w:pPr>
              <w:widowControl w:val="0"/>
              <w:spacing w:after="0" w:line="240" w:lineRule="auto"/>
              <w:rPr/>
            </w:pPr>
            <w:r w:rsidDel="00000000" w:rsidR="00000000" w:rsidRPr="00000000">
              <w:rPr>
                <w:rtl w:val="0"/>
              </w:rPr>
              <w:t xml:space="preserve">Отрязване на клони(Branch cuts), Интеграция</w:t>
            </w:r>
          </w:p>
        </w:tc>
        <w:tc>
          <w:tcPr>
            <w:shd w:fill="auto" w:val="clear"/>
            <w:tcMar>
              <w:top w:w="100.0" w:type="dxa"/>
              <w:left w:w="100.0" w:type="dxa"/>
              <w:bottom w:w="100.0" w:type="dxa"/>
              <w:right w:w="100.0" w:type="dxa"/>
            </w:tcMar>
            <w:vAlign w:val="top"/>
          </w:tcPr>
          <w:p w:rsidR="00000000" w:rsidDel="00000000" w:rsidP="00000000" w:rsidRDefault="00000000" w:rsidRPr="00000000" w14:paraId="0000017A">
            <w:pPr>
              <w:widowControl w:val="0"/>
              <w:spacing w:after="0" w:line="240" w:lineRule="auto"/>
              <w:rPr/>
            </w:pPr>
            <m:oMath>
              <m:r>
                <m:t>∞</m:t>
              </m:r>
            </m:oMath>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7B">
            <w:pPr>
              <w:widowControl w:val="0"/>
              <w:spacing w:after="0" w:line="240" w:lineRule="auto"/>
              <w:rPr/>
            </w:pPr>
            <w:r w:rsidDel="00000000" w:rsidR="00000000" w:rsidRPr="00000000">
              <w:rPr>
                <w:rtl w:val="0"/>
              </w:rPr>
              <w:t xml:space="preserve">Droeschel et 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7C">
            <w:pPr>
              <w:widowControl w:val="0"/>
              <w:spacing w:after="0" w:line="240" w:lineRule="auto"/>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7D">
            <w:pPr>
              <w:widowControl w:val="0"/>
              <w:spacing w:after="0" w:line="240" w:lineRule="auto"/>
              <w:rPr/>
            </w:pPr>
            <w:r w:rsidDel="00000000" w:rsidR="00000000" w:rsidRPr="00000000">
              <w:rPr>
                <w:rtl w:val="0"/>
              </w:rPr>
              <w:t xml:space="preserve">DD</w:t>
            </w:r>
          </w:p>
        </w:tc>
        <w:tc>
          <w:tcPr>
            <w:shd w:fill="auto" w:val="clear"/>
            <w:tcMar>
              <w:top w:w="100.0" w:type="dxa"/>
              <w:left w:w="100.0" w:type="dxa"/>
              <w:bottom w:w="100.0" w:type="dxa"/>
              <w:right w:w="100.0" w:type="dxa"/>
            </w:tcMar>
            <w:vAlign w:val="top"/>
          </w:tcPr>
          <w:p w:rsidR="00000000" w:rsidDel="00000000" w:rsidP="00000000" w:rsidRDefault="00000000" w:rsidRPr="00000000" w14:paraId="0000017E">
            <w:pPr>
              <w:widowControl w:val="0"/>
              <w:spacing w:after="0" w:line="240" w:lineRule="auto"/>
              <w:rPr/>
            </w:pPr>
            <w:r w:rsidDel="00000000" w:rsidR="00000000" w:rsidRPr="00000000">
              <w:rPr>
                <w:rtl w:val="0"/>
              </w:rPr>
              <w:t xml:space="preserve">MFR, интеграция</w:t>
            </w:r>
          </w:p>
        </w:tc>
        <w:tc>
          <w:tcPr>
            <w:shd w:fill="auto" w:val="clear"/>
            <w:tcMar>
              <w:top w:w="100.0" w:type="dxa"/>
              <w:left w:w="100.0" w:type="dxa"/>
              <w:bottom w:w="100.0" w:type="dxa"/>
              <w:right w:w="100.0" w:type="dxa"/>
            </w:tcMar>
            <w:vAlign w:val="top"/>
          </w:tcPr>
          <w:p w:rsidR="00000000" w:rsidDel="00000000" w:rsidP="00000000" w:rsidRDefault="00000000" w:rsidRPr="00000000" w14:paraId="0000017F">
            <w:pPr>
              <w:widowControl w:val="0"/>
              <w:spacing w:after="0" w:line="240" w:lineRule="auto"/>
              <w:rPr/>
            </w:pPr>
            <m:oMath>
              <m:r>
                <m:t>∞</m:t>
              </m:r>
            </m:oMath>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80">
            <w:pPr>
              <w:widowControl w:val="0"/>
              <w:spacing w:after="0" w:line="240" w:lineRule="auto"/>
              <w:rPr/>
            </w:pPr>
            <w:r w:rsidDel="00000000" w:rsidR="00000000" w:rsidRPr="00000000">
              <w:rPr>
                <w:rtl w:val="0"/>
              </w:rPr>
              <w:t xml:space="preserve">Droeschel et 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81">
            <w:pPr>
              <w:widowControl w:val="0"/>
              <w:spacing w:after="0" w:line="240" w:lineRule="auto"/>
              <w:rPr/>
            </w:pPr>
            <w:r w:rsidDel="00000000" w:rsidR="00000000" w:rsidRPr="00000000">
              <w:rPr>
                <w:rtl w:val="0"/>
              </w:rPr>
              <w:t xml:space="preserve">2(Multi-Freq.)</w:t>
            </w:r>
          </w:p>
        </w:tc>
        <w:tc>
          <w:tcPr>
            <w:shd w:fill="auto" w:val="clear"/>
            <w:tcMar>
              <w:top w:w="100.0" w:type="dxa"/>
              <w:left w:w="100.0" w:type="dxa"/>
              <w:bottom w:w="100.0" w:type="dxa"/>
              <w:right w:w="100.0" w:type="dxa"/>
            </w:tcMar>
            <w:vAlign w:val="top"/>
          </w:tcPr>
          <w:p w:rsidR="00000000" w:rsidDel="00000000" w:rsidP="00000000" w:rsidRDefault="00000000" w:rsidRPr="00000000" w14:paraId="00000182">
            <w:pPr>
              <w:widowControl w:val="0"/>
              <w:spacing w:after="0" w:line="240" w:lineRule="auto"/>
              <w:rPr/>
            </w:pPr>
            <m:oMath>
              <m:sSup>
                <m:sSupPr>
                  <m:ctrlPr>
                    <w:rPr>
                      <w:rFonts w:ascii="Cambria Math" w:cs="Cambria Math" w:eastAsia="Cambria Math" w:hAnsi="Cambria Math"/>
                      <w:sz w:val="28"/>
                      <w:szCs w:val="28"/>
                    </w:rPr>
                  </m:ctrlPr>
                </m:sSupPr>
                <m:e>
                  <m:r>
                    <w:rPr>
                      <w:rFonts w:ascii="Cambria Math" w:cs="Cambria Math" w:eastAsia="Cambria Math" w:hAnsi="Cambria Math"/>
                      <w:sz w:val="28"/>
                      <w:szCs w:val="28"/>
                    </w:rPr>
                    <m:t xml:space="preserve">DD, DC</m:t>
                  </m:r>
                </m:e>
                <m:sup>
                  <m:r>
                    <w:rPr>
                      <w:rFonts w:ascii="Cambria Math" w:cs="Cambria Math" w:eastAsia="Cambria Math" w:hAnsi="Cambria Math"/>
                      <w:sz w:val="28"/>
                      <w:szCs w:val="28"/>
                    </w:rPr>
                    <m:t xml:space="preserve">a</m:t>
                  </m:r>
                </m:sup>
              </m:sSup>
            </m:oMath>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3">
            <w:pPr>
              <w:widowControl w:val="0"/>
              <w:spacing w:after="0" w:line="240" w:lineRule="auto"/>
              <w:rPr/>
            </w:pPr>
            <w:r w:rsidDel="00000000" w:rsidR="00000000" w:rsidRPr="00000000">
              <w:rPr>
                <w:rtl w:val="0"/>
              </w:rPr>
              <w:t xml:space="preserve">MFR, интеграция</w:t>
            </w:r>
          </w:p>
        </w:tc>
        <w:tc>
          <w:tcPr>
            <w:shd w:fill="auto" w:val="clear"/>
            <w:tcMar>
              <w:top w:w="100.0" w:type="dxa"/>
              <w:left w:w="100.0" w:type="dxa"/>
              <w:bottom w:w="100.0" w:type="dxa"/>
              <w:right w:w="100.0" w:type="dxa"/>
            </w:tcMar>
            <w:vAlign w:val="top"/>
          </w:tcPr>
          <w:p w:rsidR="00000000" w:rsidDel="00000000" w:rsidP="00000000" w:rsidRDefault="00000000" w:rsidRPr="00000000" w14:paraId="00000184">
            <w:pPr>
              <w:widowControl w:val="0"/>
              <w:spacing w:after="0" w:line="240" w:lineRule="auto"/>
              <w:rPr/>
            </w:pPr>
            <m:oMath>
              <m:r>
                <m:t>∞</m:t>
              </m:r>
            </m:oMath>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85">
            <w:pPr>
              <w:widowControl w:val="0"/>
              <w:spacing w:after="0" w:line="240" w:lineRule="auto"/>
              <w:rPr/>
            </w:pPr>
            <w:r w:rsidDel="00000000" w:rsidR="00000000" w:rsidRPr="00000000">
              <w:rPr>
                <w:rtl w:val="0"/>
              </w:rPr>
              <w:t xml:space="preserve">Payne et 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86">
            <w:pPr>
              <w:widowControl w:val="0"/>
              <w:spacing w:after="0" w:line="240" w:lineRule="auto"/>
              <w:rPr/>
            </w:pPr>
            <w:r w:rsidDel="00000000" w:rsidR="00000000" w:rsidRPr="00000000">
              <w:rPr>
                <w:rtl w:val="0"/>
              </w:rPr>
              <w:t xml:space="preserve">2(Multi-Freq.)</w:t>
            </w:r>
          </w:p>
        </w:tc>
        <w:tc>
          <w:tcPr>
            <w:shd w:fill="auto" w:val="clear"/>
            <w:tcMar>
              <w:top w:w="100.0" w:type="dxa"/>
              <w:left w:w="100.0" w:type="dxa"/>
              <w:bottom w:w="100.0" w:type="dxa"/>
              <w:right w:w="100.0" w:type="dxa"/>
            </w:tcMar>
            <w:vAlign w:val="top"/>
          </w:tcPr>
          <w:p w:rsidR="00000000" w:rsidDel="00000000" w:rsidP="00000000" w:rsidRDefault="00000000" w:rsidRPr="00000000" w14:paraId="00000187">
            <w:pPr>
              <w:widowControl w:val="0"/>
              <w:spacing w:after="0" w:line="240" w:lineRule="auto"/>
              <w:rPr/>
            </w:pPr>
            <w:r w:rsidDel="00000000" w:rsidR="00000000" w:rsidRPr="00000000">
              <w:rPr>
                <w:rtl w:val="0"/>
              </w:rPr>
              <w:t xml:space="preserve">DC</w:t>
            </w:r>
          </w:p>
        </w:tc>
        <w:tc>
          <w:tcPr>
            <w:shd w:fill="auto" w:val="clear"/>
            <w:tcMar>
              <w:top w:w="100.0" w:type="dxa"/>
              <w:left w:w="100.0" w:type="dxa"/>
              <w:bottom w:w="100.0" w:type="dxa"/>
              <w:right w:w="100.0" w:type="dxa"/>
            </w:tcMar>
            <w:vAlign w:val="top"/>
          </w:tcPr>
          <w:p w:rsidR="00000000" w:rsidDel="00000000" w:rsidP="00000000" w:rsidRDefault="00000000" w:rsidRPr="00000000" w14:paraId="00000188">
            <w:pPr>
              <w:widowControl w:val="0"/>
              <w:spacing w:after="0" w:line="240" w:lineRule="auto"/>
              <w:rPr/>
            </w:pPr>
            <w:r w:rsidDel="00000000" w:rsidR="00000000" w:rsidRPr="00000000">
              <w:rPr>
                <w:rtl w:val="0"/>
              </w:rPr>
              <w:t xml:space="preserve">Хардуер</w:t>
            </w:r>
          </w:p>
        </w:tc>
        <w:tc>
          <w:tcPr>
            <w:shd w:fill="auto" w:val="clear"/>
            <w:tcMar>
              <w:top w:w="100.0" w:type="dxa"/>
              <w:left w:w="100.0" w:type="dxa"/>
              <w:bottom w:w="100.0" w:type="dxa"/>
              <w:right w:w="100.0" w:type="dxa"/>
            </w:tcMar>
            <w:vAlign w:val="top"/>
          </w:tcPr>
          <w:p w:rsidR="00000000" w:rsidDel="00000000" w:rsidP="00000000" w:rsidRDefault="00000000" w:rsidRPr="00000000" w14:paraId="00000189">
            <w:pPr>
              <w:widowControl w:val="0"/>
              <w:spacing w:after="0" w:line="240" w:lineRule="auto"/>
              <w:rPr/>
            </w:pPr>
            <m:oMath>
              <m:f>
                <m:fPr>
                  <m:ctrlPr>
                    <w:rPr>
                      <w:rFonts w:ascii="Cambria Math" w:cs="Cambria Math" w:eastAsia="Cambria Math" w:hAnsi="Cambria Math"/>
                      <w:sz w:val="28"/>
                      <w:szCs w:val="28"/>
                    </w:rPr>
                  </m:ctrlPr>
                </m:fPr>
                <m:num>
                  <m:r>
                    <w:rPr>
                      <w:rFonts w:ascii="Cambria Math" w:cs="Cambria Math" w:eastAsia="Cambria Math" w:hAnsi="Cambria Math"/>
                      <w:sz w:val="28"/>
                      <w:szCs w:val="28"/>
                    </w:rPr>
                    <m:t xml:space="preserve">c</m:t>
                  </m:r>
                </m:num>
                <m:den>
                  <m:r>
                    <w:rPr>
                      <w:rFonts w:ascii="Cambria Math" w:cs="Cambria Math" w:eastAsia="Cambria Math" w:hAnsi="Cambria Math"/>
                      <w:sz w:val="28"/>
                      <w:szCs w:val="28"/>
                    </w:rPr>
                    <m:t xml:space="preserve">2</m:t>
                  </m:r>
                  <m:d>
                    <m:dPr>
                      <m:begChr m:val="|"/>
                      <m:endChr m:val="|"/>
                      <m:ctrlPr>
                        <w:rPr>
                          <w:rFonts w:ascii="Cambria Math" w:cs="Cambria Math" w:eastAsia="Cambria Math" w:hAnsi="Cambria Math"/>
                          <w:sz w:val="28"/>
                          <w:szCs w:val="28"/>
                        </w:rPr>
                      </m:ctrlPr>
                    </m:dPr>
                    <m:e>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f</m:t>
                          </m:r>
                        </m:e>
                        <m:sub>
                          <m:r>
                            <w:rPr>
                              <w:rFonts w:ascii="Cambria Math" w:cs="Cambria Math" w:eastAsia="Cambria Math" w:hAnsi="Cambria Math"/>
                              <w:sz w:val="28"/>
                              <w:szCs w:val="28"/>
                            </w:rPr>
                            <m:t xml:space="preserve">1</m:t>
                          </m:r>
                        </m:sub>
                      </m:sSub>
                      <m:r>
                        <w:rPr>
                          <w:rFonts w:ascii="Cambria Math" w:cs="Cambria Math" w:eastAsia="Cambria Math" w:hAnsi="Cambria Math"/>
                          <w:sz w:val="28"/>
                          <w:szCs w:val="28"/>
                        </w:rPr>
                        <m:t xml:space="preserve">-</m:t>
                      </m:r>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f</m:t>
                          </m:r>
                        </m:e>
                        <m:sub>
                          <m:r>
                            <w:rPr>
                              <w:rFonts w:ascii="Cambria Math" w:cs="Cambria Math" w:eastAsia="Cambria Math" w:hAnsi="Cambria Math"/>
                              <w:sz w:val="28"/>
                              <w:szCs w:val="28"/>
                            </w:rPr>
                            <m:t xml:space="preserve">2</m:t>
                          </m:r>
                        </m:sub>
                      </m:sSub>
                    </m:e>
                  </m:d>
                </m:den>
              </m:f>
            </m:oMath>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8A">
            <w:pPr>
              <w:widowControl w:val="0"/>
              <w:spacing w:after="0" w:line="240" w:lineRule="auto"/>
              <w:rPr/>
            </w:pPr>
            <w:r w:rsidDel="00000000" w:rsidR="00000000" w:rsidRPr="00000000">
              <w:rPr>
                <w:rtl w:val="0"/>
              </w:rPr>
              <w:t xml:space="preserve">Choi and Lee</w:t>
            </w:r>
          </w:p>
        </w:tc>
        <w:tc>
          <w:tcPr>
            <w:shd w:fill="auto" w:val="clear"/>
            <w:tcMar>
              <w:top w:w="100.0" w:type="dxa"/>
              <w:left w:w="100.0" w:type="dxa"/>
              <w:bottom w:w="100.0" w:type="dxa"/>
              <w:right w:w="100.0" w:type="dxa"/>
            </w:tcMar>
            <w:vAlign w:val="top"/>
          </w:tcPr>
          <w:p w:rsidR="00000000" w:rsidDel="00000000" w:rsidP="00000000" w:rsidRDefault="00000000" w:rsidRPr="00000000" w14:paraId="0000018B">
            <w:pPr>
              <w:widowControl w:val="0"/>
              <w:spacing w:after="0" w:line="240" w:lineRule="auto"/>
              <w:rPr/>
            </w:pPr>
            <w:r w:rsidDel="00000000" w:rsidR="00000000" w:rsidRPr="00000000">
              <w:rPr>
                <w:rtl w:val="0"/>
              </w:rPr>
              <w:t xml:space="preserve">2 (Стерео)</w:t>
            </w:r>
          </w:p>
        </w:tc>
        <w:tc>
          <w:tcPr>
            <w:shd w:fill="auto" w:val="clear"/>
            <w:tcMar>
              <w:top w:w="100.0" w:type="dxa"/>
              <w:left w:w="100.0" w:type="dxa"/>
              <w:bottom w:w="100.0" w:type="dxa"/>
              <w:right w:w="100.0" w:type="dxa"/>
            </w:tcMar>
            <w:vAlign w:val="top"/>
          </w:tcPr>
          <w:p w:rsidR="00000000" w:rsidDel="00000000" w:rsidP="00000000" w:rsidRDefault="00000000" w:rsidRPr="00000000" w14:paraId="0000018C">
            <w:pPr>
              <w:widowControl w:val="0"/>
              <w:spacing w:after="0" w:line="240" w:lineRule="auto"/>
              <w:rPr/>
            </w:pPr>
            <w:r w:rsidDel="00000000" w:rsidR="00000000" w:rsidRPr="00000000">
              <w:rPr>
                <w:rtl w:val="0"/>
              </w:rPr>
              <w:t xml:space="preserve">DC</w:t>
            </w:r>
          </w:p>
        </w:tc>
        <w:tc>
          <w:tcPr>
            <w:shd w:fill="auto" w:val="clear"/>
            <w:tcMar>
              <w:top w:w="100.0" w:type="dxa"/>
              <w:left w:w="100.0" w:type="dxa"/>
              <w:bottom w:w="100.0" w:type="dxa"/>
              <w:right w:w="100.0" w:type="dxa"/>
            </w:tcMar>
            <w:vAlign w:val="top"/>
          </w:tcPr>
          <w:p w:rsidR="00000000" w:rsidDel="00000000" w:rsidP="00000000" w:rsidRDefault="00000000" w:rsidRPr="00000000" w14:paraId="0000018D">
            <w:pPr>
              <w:widowControl w:val="0"/>
              <w:spacing w:after="0" w:line="240" w:lineRule="auto"/>
              <w:rPr/>
            </w:pPr>
            <w:r w:rsidDel="00000000" w:rsidR="00000000" w:rsidRPr="00000000">
              <w:rPr>
                <w:rtl w:val="0"/>
              </w:rPr>
              <w:t xml:space="preserve">Стерео ToF, MRF</w:t>
            </w:r>
          </w:p>
        </w:tc>
        <w:tc>
          <w:tcPr>
            <w:shd w:fill="auto" w:val="clear"/>
            <w:tcMar>
              <w:top w:w="100.0" w:type="dxa"/>
              <w:left w:w="100.0" w:type="dxa"/>
              <w:bottom w:w="100.0" w:type="dxa"/>
              <w:right w:w="100.0" w:type="dxa"/>
            </w:tcMar>
            <w:vAlign w:val="top"/>
          </w:tcPr>
          <w:p w:rsidR="00000000" w:rsidDel="00000000" w:rsidP="00000000" w:rsidRDefault="00000000" w:rsidRPr="00000000" w14:paraId="0000018E">
            <w:pPr>
              <w:widowControl w:val="0"/>
              <w:spacing w:after="0" w:line="240" w:lineRule="auto"/>
              <w:rPr/>
            </w:pPr>
            <m:oMath>
              <m:sSup>
                <m:sSupPr>
                  <m:ctrlPr>
                    <w:rPr>
                      <w:rFonts w:ascii="Cambria Math" w:cs="Cambria Math" w:eastAsia="Cambria Math" w:hAnsi="Cambria Math"/>
                      <w:sz w:val="28"/>
                      <w:szCs w:val="28"/>
                    </w:rPr>
                  </m:ctrlPr>
                </m:sSupPr>
                <m:e>
                  <m:r>
                    <w:rPr>
                      <w:rFonts w:ascii="Cambria Math" w:cs="Cambria Math" w:eastAsia="Cambria Math" w:hAnsi="Cambria Math"/>
                      <w:sz w:val="28"/>
                      <w:szCs w:val="28"/>
                    </w:rPr>
                    <m:t xml:space="preserve">(N</m:t>
                  </m:r>
                </m:e>
                <m:sup>
                  <m:r>
                    <w:rPr>
                      <w:rFonts w:ascii="Cambria Math" w:cs="Cambria Math" w:eastAsia="Cambria Math" w:hAnsi="Cambria Math"/>
                      <w:sz w:val="28"/>
                      <w:szCs w:val="28"/>
                    </w:rPr>
                    <m:t xml:space="preserve">d</m:t>
                  </m:r>
                </m:sup>
              </m:sSup>
              <m:r>
                <w:rPr>
                  <w:rFonts w:ascii="Cambria Math" w:cs="Cambria Math" w:eastAsia="Cambria Math" w:hAnsi="Cambria Math"/>
                  <w:sz w:val="28"/>
                  <w:szCs w:val="28"/>
                </w:rPr>
                <m:t xml:space="preserve">+1)</m:t>
              </m:r>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d</m:t>
                  </m:r>
                </m:e>
                <m:sub>
                  <m:r>
                    <w:rPr>
                      <w:rFonts w:ascii="Cambria Math" w:cs="Cambria Math" w:eastAsia="Cambria Math" w:hAnsi="Cambria Math"/>
                      <w:sz w:val="28"/>
                      <w:szCs w:val="28"/>
                    </w:rPr>
                    <m:t xml:space="preserve">max</m:t>
                  </m:r>
                </m:sub>
              </m:sSub>
            </m:oMath>
            <w:r w:rsidDel="00000000" w:rsidR="00000000" w:rsidRPr="00000000">
              <w:rPr>
                <w:rtl w:val="0"/>
              </w:rPr>
            </w:r>
          </w:p>
        </w:tc>
      </w:tr>
    </w:tbl>
    <w:p w:rsidR="00000000" w:rsidDel="00000000" w:rsidP="00000000" w:rsidRDefault="00000000" w:rsidRPr="00000000" w14:paraId="0000018F">
      <w:pPr>
        <w:spacing w:after="0" w:lineRule="auto"/>
        <w:ind w:left="360" w:firstLine="0"/>
        <w:jc w:val="both"/>
        <w:rPr/>
      </w:pPr>
      <w:r w:rsidDel="00000000" w:rsidR="00000000" w:rsidRPr="00000000">
        <w:rPr>
          <w:rtl w:val="0"/>
        </w:rPr>
      </w:r>
    </w:p>
    <w:p w:rsidR="00000000" w:rsidDel="00000000" w:rsidP="00000000" w:rsidRDefault="00000000" w:rsidRPr="00000000" w14:paraId="00000190">
      <w:pPr>
        <w:spacing w:after="200" w:line="240" w:lineRule="auto"/>
        <w:ind w:left="360" w:firstLine="0"/>
        <w:jc w:val="left"/>
        <w:rPr/>
      </w:pPr>
      <w:r w:rsidDel="00000000" w:rsidR="00000000" w:rsidRPr="00000000">
        <w:rPr>
          <w:i w:val="1"/>
          <w:color w:val="44546a"/>
          <w:sz w:val="18"/>
          <w:szCs w:val="18"/>
          <w:rtl w:val="0"/>
        </w:rPr>
        <w:t xml:space="preserve">а -коригирана амплитуда, b - прекъсване на дълбочината, c - консистенция на дълбочината, d - максимален брой обвивки определени от потребителя</w:t>
      </w:r>
      <w:r w:rsidDel="00000000" w:rsidR="00000000" w:rsidRPr="00000000">
        <w:rPr>
          <w:rtl w:val="0"/>
        </w:rPr>
      </w:r>
    </w:p>
    <w:p w:rsidR="00000000" w:rsidDel="00000000" w:rsidP="00000000" w:rsidRDefault="00000000" w:rsidRPr="00000000" w14:paraId="00000191">
      <w:pPr>
        <w:spacing w:after="200" w:line="240" w:lineRule="auto"/>
        <w:ind w:left="360" w:firstLine="0"/>
        <w:jc w:val="both"/>
        <w:rPr/>
      </w:pPr>
      <w:r w:rsidDel="00000000" w:rsidR="00000000" w:rsidRPr="00000000">
        <w:rPr>
          <w:i w:val="1"/>
          <w:color w:val="44546a"/>
          <w:sz w:val="18"/>
          <w:szCs w:val="18"/>
          <w:rtl w:val="0"/>
        </w:rPr>
        <w:t xml:space="preserve">Таб. 1.1  Обобщение на методи за разгъване</w:t>
      </w:r>
      <w:r w:rsidDel="00000000" w:rsidR="00000000" w:rsidRPr="00000000">
        <w:rPr>
          <w:rtl w:val="0"/>
        </w:rPr>
      </w:r>
    </w:p>
    <w:p w:rsidR="00000000" w:rsidDel="00000000" w:rsidP="00000000" w:rsidRDefault="00000000" w:rsidRPr="00000000" w14:paraId="00000192">
      <w:pPr>
        <w:spacing w:after="0" w:lineRule="auto"/>
        <w:ind w:left="360" w:firstLine="0"/>
        <w:jc w:val="both"/>
        <w:rPr>
          <w:b w:val="1"/>
        </w:rPr>
      </w:pPr>
      <w:r w:rsidDel="00000000" w:rsidR="00000000" w:rsidRPr="00000000">
        <w:rPr>
          <w:b w:val="1"/>
          <w:rtl w:val="0"/>
        </w:rPr>
        <w:t xml:space="preserve">2.3.3 Дискусия</w:t>
      </w:r>
    </w:p>
    <w:p w:rsidR="00000000" w:rsidDel="00000000" w:rsidP="00000000" w:rsidRDefault="00000000" w:rsidRPr="00000000" w14:paraId="00000193">
      <w:pPr>
        <w:spacing w:after="0" w:lineRule="auto"/>
        <w:ind w:left="360" w:firstLine="0"/>
        <w:jc w:val="both"/>
        <w:rPr/>
      </w:pPr>
      <w:r w:rsidDel="00000000" w:rsidR="00000000" w:rsidRPr="00000000">
        <w:rPr>
          <w:rtl w:val="0"/>
        </w:rPr>
        <w:t xml:space="preserve"> Таб. 2.3.2 обобщава методите за фазово разгъване за ToF камери. Последната колона показва разширения максимален обхват, който теоретично може да се постигне от метода. Методите базирани на класическо фазово разгъване предоставят най-голям максимален обхват. В [18,17], максималният брой обвивки може да бъде определен от потребителя. От това следва, че максималният обхват на методите може също да стане достатъчно широк, като се зададе N на голяма стойност. На практика обаче ограничената светлинна мощност на достъпните комерсиални ToF камери пречи на прецизното измерване на отдалечените обекти. Това означава, че фазовите стойности могат да бъдат невалидни, дори ако могат да бъдар разгънати. Освен това работната среда може да бъде физически ограничена. Подари последната причина Droeschel ограничава максималния обхват на </w:t>
      </w:r>
      <m:oMath>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2d</m:t>
            </m:r>
          </m:e>
          <m:sub>
            <m:r>
              <w:rPr>
                <w:rFonts w:ascii="Cambria Math" w:cs="Cambria Math" w:eastAsia="Cambria Math" w:hAnsi="Cambria Math"/>
                <w:sz w:val="28"/>
                <w:szCs w:val="28"/>
              </w:rPr>
              <m:t xml:space="preserve">max</m:t>
            </m:r>
          </m:sub>
        </m:sSub>
      </m:oMath>
      <w:r w:rsidDel="00000000" w:rsidR="00000000" w:rsidRPr="00000000">
        <w:rPr>
          <w:rtl w:val="0"/>
        </w:rPr>
        <w:t xml:space="preserve">.</w:t>
      </w:r>
    </w:p>
    <w:p w:rsidR="00000000" w:rsidDel="00000000" w:rsidP="00000000" w:rsidRDefault="00000000" w:rsidRPr="00000000" w14:paraId="00000194">
      <w:pPr>
        <w:numPr>
          <w:ilvl w:val="1"/>
          <w:numId w:val="3"/>
        </w:numPr>
        <w:spacing w:after="0" w:lineRule="auto"/>
        <w:ind w:left="360"/>
        <w:jc w:val="both"/>
      </w:pPr>
      <w:r w:rsidDel="00000000" w:rsidR="00000000" w:rsidRPr="00000000">
        <w:rPr>
          <w:b w:val="1"/>
          <w:rtl w:val="0"/>
        </w:rPr>
        <w:t xml:space="preserve">Заключение</w:t>
      </w:r>
      <w:r w:rsidDel="00000000" w:rsidR="00000000" w:rsidRPr="00000000">
        <w:rPr>
          <w:rtl w:val="0"/>
        </w:rPr>
      </w:r>
    </w:p>
    <w:p w:rsidR="00000000" w:rsidDel="00000000" w:rsidP="00000000" w:rsidRDefault="00000000" w:rsidRPr="00000000" w14:paraId="00000195">
      <w:pPr>
        <w:spacing w:after="0" w:lineRule="auto"/>
        <w:ind w:left="360" w:firstLine="0"/>
        <w:jc w:val="both"/>
        <w:rPr/>
      </w:pPr>
      <w:r w:rsidDel="00000000" w:rsidR="00000000" w:rsidRPr="00000000">
        <w:rPr>
          <w:rtl w:val="0"/>
        </w:rPr>
        <w:t xml:space="preserve">Въпреки че хардуерната система в [92] все още не е установена в предлаганите в продажба ToF камери, вярва се, че бъдещите ToF камери ще използват така техника за модулна честота, която е коректна и прецизира измерената дълбочина. Допълнително, методите за разгъване в [29,17] са готови за прилагане на двойка карти на дълбочината придобити от такива  бъдещи ToF камери, за надеждна оценка на </w:t>
      </w:r>
      <w:r w:rsidDel="00000000" w:rsidR="00000000" w:rsidRPr="00000000">
        <w:rPr>
          <w:rtl w:val="0"/>
        </w:rPr>
        <w:t xml:space="preserve">разгънатите</w:t>
      </w:r>
      <w:r w:rsidDel="00000000" w:rsidR="00000000" w:rsidRPr="00000000">
        <w:rPr>
          <w:rtl w:val="0"/>
        </w:rPr>
        <w:t xml:space="preserve"> стойности на дълбочината. Вярва се, че подходяща комбинация от хардуер и софтуер ще разшири максималния ToF обхват, определена от усветяващата мощност на устройството.</w:t>
      </w:r>
    </w:p>
    <w:p w:rsidR="00000000" w:rsidDel="00000000" w:rsidP="00000000" w:rsidRDefault="00000000" w:rsidRPr="00000000" w14:paraId="00000196">
      <w:pPr>
        <w:pStyle w:val="Subtitle"/>
        <w:numPr>
          <w:ilvl w:val="0"/>
          <w:numId w:val="3"/>
        </w:numPr>
        <w:ind w:left="360"/>
        <w:jc w:val="both"/>
        <w:rPr>
          <w:rFonts w:ascii="Georgia" w:cs="Georgia" w:eastAsia="Georgia" w:hAnsi="Georgia"/>
          <w:b w:val="1"/>
          <w:i w:val="1"/>
          <w:color w:val="666666"/>
          <w:sz w:val="48"/>
          <w:szCs w:val="48"/>
        </w:rPr>
      </w:pPr>
      <w:bookmarkStart w:colFirst="0" w:colLast="0" w:name="_heading=h.t2st4fs6h1jz" w:id="5"/>
      <w:bookmarkEnd w:id="5"/>
      <w:r w:rsidDel="00000000" w:rsidR="00000000" w:rsidRPr="00000000">
        <w:rPr>
          <w:rtl w:val="0"/>
        </w:rPr>
        <w:t xml:space="preserve">Глава 3 – Калибриране на ToF камери</w:t>
      </w:r>
    </w:p>
    <w:p w:rsidR="00000000" w:rsidDel="00000000" w:rsidP="00000000" w:rsidRDefault="00000000" w:rsidRPr="00000000" w14:paraId="00000197">
      <w:pPr>
        <w:jc w:val="both"/>
        <w:rPr/>
      </w:pPr>
      <w:r w:rsidDel="00000000" w:rsidR="00000000" w:rsidRPr="00000000">
        <w:rPr>
          <w:rtl w:val="0"/>
        </w:rPr>
        <w:t xml:space="preserve">Абстракт – Тази глава описва метричното калибриране на ToF камерите, включително вътрешните параметри и изкривяването на обектива. Веднъж щом камерата е калибрирана, 2D картата на дълбочината може да бъде трансформирана в карта на обхвата(</w:t>
      </w:r>
      <w:r w:rsidDel="00000000" w:rsidR="00000000" w:rsidRPr="00000000">
        <w:rPr>
          <w:b w:val="1"/>
          <w:rtl w:val="0"/>
        </w:rPr>
        <w:t xml:space="preserve">range-map</w:t>
      </w:r>
      <w:r w:rsidDel="00000000" w:rsidR="00000000" w:rsidRPr="00000000">
        <w:rPr>
          <w:rtl w:val="0"/>
        </w:rPr>
        <w:t xml:space="preserve">), която кодира разстоянието до сцената по протежение на всеки оптичен лъч. Удобно е да се използват установени методи за калибриране, които са базирани на изображение на шахматна дъска. Ниската резолюция на амплитудното изображение обаче затруднява надежното откриване на борда. Евристичните методи за откриване, базирани на свързани компоненти на изображения, се представят много слабо при тези данни. Алтернативно тук е представен геометрично-принципен метод, базиран на преобразуването на </w:t>
      </w:r>
      <w:r w:rsidDel="00000000" w:rsidR="00000000" w:rsidRPr="00000000">
        <w:rPr>
          <w:b w:val="1"/>
          <w:rtl w:val="0"/>
        </w:rPr>
        <w:t xml:space="preserve">Hough</w:t>
      </w:r>
      <w:r w:rsidDel="00000000" w:rsidR="00000000" w:rsidRPr="00000000">
        <w:rPr>
          <w:rtl w:val="0"/>
        </w:rPr>
        <w:t xml:space="preserve">. Метода на </w:t>
      </w:r>
      <w:r w:rsidDel="00000000" w:rsidR="00000000" w:rsidRPr="00000000">
        <w:rPr>
          <w:b w:val="1"/>
          <w:rtl w:val="0"/>
        </w:rPr>
        <w:t xml:space="preserve">Hough </w:t>
      </w:r>
      <w:r w:rsidDel="00000000" w:rsidR="00000000" w:rsidRPr="00000000">
        <w:rPr>
          <w:rtl w:val="0"/>
        </w:rPr>
        <w:t xml:space="preserve">е сравнен със стандартната </w:t>
      </w:r>
      <w:r w:rsidDel="00000000" w:rsidR="00000000" w:rsidRPr="00000000">
        <w:rPr>
          <w:b w:val="1"/>
          <w:rtl w:val="0"/>
        </w:rPr>
        <w:t xml:space="preserve">OpenCV </w:t>
      </w:r>
      <w:r w:rsidDel="00000000" w:rsidR="00000000" w:rsidRPr="00000000">
        <w:rPr>
          <w:rtl w:val="0"/>
        </w:rPr>
        <w:t xml:space="preserve">практика за откриване на борд, чрез прилагане към няколко стотин ToF изображения. </w:t>
      </w:r>
      <w:r w:rsidDel="00000000" w:rsidR="00000000" w:rsidRPr="00000000">
        <w:rPr>
          <w:rtl w:val="0"/>
        </w:rPr>
        <w:t xml:space="preserve">Показано</w:t>
      </w:r>
      <w:r w:rsidDel="00000000" w:rsidR="00000000" w:rsidRPr="00000000">
        <w:rPr>
          <w:rtl w:val="0"/>
        </w:rPr>
        <w:t xml:space="preserve"> е, че новият метод открива значително повече калибриращи бордове, при по-голямо разнообразие от пози, без значителна загуба на точност.</w:t>
      </w:r>
    </w:p>
    <w:p w:rsidR="00000000" w:rsidDel="00000000" w:rsidP="00000000" w:rsidRDefault="00000000" w:rsidRPr="00000000" w14:paraId="00000198">
      <w:pPr>
        <w:numPr>
          <w:ilvl w:val="1"/>
          <w:numId w:val="3"/>
        </w:numPr>
        <w:spacing w:after="0" w:lineRule="auto"/>
        <w:ind w:left="360"/>
        <w:jc w:val="both"/>
      </w:pPr>
      <w:r w:rsidDel="00000000" w:rsidR="00000000" w:rsidRPr="00000000">
        <w:rPr>
          <w:b w:val="1"/>
          <w:rtl w:val="0"/>
        </w:rPr>
        <w:t xml:space="preserve">Въведение</w:t>
      </w:r>
      <w:r w:rsidDel="00000000" w:rsidR="00000000" w:rsidRPr="00000000">
        <w:rPr>
          <w:rtl w:val="0"/>
        </w:rPr>
      </w:r>
    </w:p>
    <w:p w:rsidR="00000000" w:rsidDel="00000000" w:rsidP="00000000" w:rsidRDefault="00000000" w:rsidRPr="00000000" w14:paraId="00000199">
      <w:pPr>
        <w:jc w:val="both"/>
        <w:rPr/>
      </w:pPr>
      <w:r w:rsidDel="00000000" w:rsidR="00000000" w:rsidRPr="00000000">
        <w:rPr>
          <w:rtl w:val="0"/>
        </w:rPr>
        <w:t xml:space="preserve">На практика ToF камерите могат да бъдат моделирани и калибрирани като pinhole устройства. Например, ако познат шахматен шаблон е засечен в достатъчно различни пози, тогава вътрешните и външните параметри могат да се изчислят чрез стандартна рутина(начин). Тази глава кратко ще разгледа основния модел за калибрирани, преди да се разгледа подробно проблема с откриването на шахматна дъска. Последното е основателна пречка за използването на съществуващи калибриращи софтуери, поради ниската резолюция на ToF изображенията.</w:t>
      </w:r>
    </w:p>
    <w:p w:rsidR="00000000" w:rsidDel="00000000" w:rsidP="00000000" w:rsidRDefault="00000000" w:rsidRPr="00000000" w14:paraId="0000019A">
      <w:pPr>
        <w:numPr>
          <w:ilvl w:val="1"/>
          <w:numId w:val="3"/>
        </w:numPr>
        <w:spacing w:after="0" w:lineRule="auto"/>
        <w:ind w:left="360"/>
        <w:jc w:val="both"/>
      </w:pPr>
      <w:r w:rsidDel="00000000" w:rsidR="00000000" w:rsidRPr="00000000">
        <w:rPr>
          <w:b w:val="1"/>
          <w:rtl w:val="0"/>
        </w:rPr>
        <w:t xml:space="preserve">Въведение</w:t>
      </w:r>
      <w:r w:rsidDel="00000000" w:rsidR="00000000" w:rsidRPr="00000000">
        <w:rPr>
          <w:rtl w:val="0"/>
        </w:rPr>
      </w:r>
    </w:p>
    <w:p w:rsidR="00000000" w:rsidDel="00000000" w:rsidP="00000000" w:rsidRDefault="00000000" w:rsidRPr="00000000" w14:paraId="0000019B">
      <w:pPr>
        <w:jc w:val="both"/>
        <w:rPr>
          <w:rFonts w:ascii="Cambria Math" w:cs="Cambria Math" w:eastAsia="Cambria Math" w:hAnsi="Cambria Math"/>
          <w:sz w:val="28"/>
          <w:szCs w:val="28"/>
        </w:rPr>
      </w:pPr>
      <w:r w:rsidDel="00000000" w:rsidR="00000000" w:rsidRPr="00000000">
        <w:rPr>
          <w:rtl w:val="0"/>
        </w:rPr>
        <w:t xml:space="preserve">Ако координатите на сцената на точка са </w:t>
      </w:r>
      <m:oMath>
        <m:sSup>
          <m:sSupPr>
            <m:ctrlPr>
              <w:rPr>
                <w:rFonts w:ascii="Cambria Math" w:cs="Cambria Math" w:eastAsia="Cambria Math" w:hAnsi="Cambria Math"/>
                <w:sz w:val="28"/>
                <w:szCs w:val="28"/>
              </w:rPr>
            </m:ctrlPr>
          </m:sSupPr>
          <m:e>
            <m:r>
              <w:rPr>
                <w:rFonts w:ascii="Cambria Math" w:cs="Cambria Math" w:eastAsia="Cambria Math" w:hAnsi="Cambria Math"/>
                <w:sz w:val="28"/>
                <w:szCs w:val="28"/>
              </w:rPr>
              <m:t xml:space="preserve">(X,Y,Z)</m:t>
            </m:r>
          </m:e>
          <m:sup>
            <m:r>
              <w:rPr>
                <w:rFonts w:ascii="Cambria Math" w:cs="Cambria Math" w:eastAsia="Cambria Math" w:hAnsi="Cambria Math"/>
                <w:sz w:val="28"/>
                <w:szCs w:val="28"/>
              </w:rPr>
              <m:t xml:space="preserve">T</m:t>
            </m:r>
          </m:sup>
        </m:sSup>
      </m:oMath>
      <w:r w:rsidDel="00000000" w:rsidR="00000000" w:rsidRPr="00000000">
        <w:rPr>
          <w:rtl w:val="0"/>
        </w:rPr>
        <w:t xml:space="preserve">, тогава pinhole проекцията може да бъде представена като </w:t>
      </w:r>
      <m:oMath>
        <m:sSup>
          <m:sSupPr>
            <m:ctrlPr>
              <w:rPr>
                <w:rFonts w:ascii="Cambria Math" w:cs="Cambria Math" w:eastAsia="Cambria Math" w:hAnsi="Cambria Math"/>
                <w:sz w:val="28"/>
                <w:szCs w:val="28"/>
              </w:rPr>
            </m:ctrlPr>
          </m:sSupPr>
          <m:e>
            <m:r>
              <w:rPr>
                <w:rFonts w:ascii="Cambria Math" w:cs="Cambria Math" w:eastAsia="Cambria Math" w:hAnsi="Cambria Math"/>
                <w:sz w:val="28"/>
                <w:szCs w:val="28"/>
              </w:rPr>
              <m:t xml:space="preserve">(</m:t>
            </m:r>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x</m:t>
                </m:r>
              </m:e>
              <m:sub>
                <m:r>
                  <w:rPr>
                    <w:rFonts w:ascii="Cambria Math" w:cs="Cambria Math" w:eastAsia="Cambria Math" w:hAnsi="Cambria Math"/>
                    <w:sz w:val="28"/>
                    <w:szCs w:val="28"/>
                  </w:rPr>
                  <m:t xml:space="preserve">p</m:t>
                </m:r>
              </m:sub>
            </m:sSub>
            <m:r>
              <w:rPr>
                <w:rFonts w:ascii="Cambria Math" w:cs="Cambria Math" w:eastAsia="Cambria Math" w:hAnsi="Cambria Math"/>
                <w:sz w:val="28"/>
                <w:szCs w:val="28"/>
              </w:rPr>
              <m:t xml:space="preserve">,</m:t>
            </m:r>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y</m:t>
                </m:r>
              </m:e>
              <m:sub>
                <m:r>
                  <w:rPr>
                    <w:rFonts w:ascii="Cambria Math" w:cs="Cambria Math" w:eastAsia="Cambria Math" w:hAnsi="Cambria Math"/>
                    <w:sz w:val="28"/>
                    <w:szCs w:val="28"/>
                  </w:rPr>
                  <m:t xml:space="preserve">p</m:t>
                </m:r>
              </m:sub>
            </m:sSub>
            <m:r>
              <w:rPr>
                <w:rFonts w:ascii="Cambria Math" w:cs="Cambria Math" w:eastAsia="Cambria Math" w:hAnsi="Cambria Math"/>
                <w:sz w:val="28"/>
                <w:szCs w:val="28"/>
              </w:rPr>
              <m:t xml:space="preserve">,1)</m:t>
            </m:r>
          </m:e>
          <m:sup>
            <m:r>
              <w:rPr>
                <w:rFonts w:ascii="Cambria Math" w:cs="Cambria Math" w:eastAsia="Cambria Math" w:hAnsi="Cambria Math"/>
                <w:sz w:val="28"/>
                <w:szCs w:val="28"/>
              </w:rPr>
              <m:t xml:space="preserve">T</m:t>
            </m:r>
          </m:sup>
        </m:sSup>
        <m:r>
          <w:rPr>
            <w:rFonts w:ascii="Cambria Math" w:cs="Cambria Math" w:eastAsia="Cambria Math" w:hAnsi="Cambria Math"/>
            <w:sz w:val="28"/>
            <w:szCs w:val="28"/>
          </w:rPr>
          <m:t>≃</m:t>
        </m:r>
        <m:r>
          <w:rPr>
            <w:rFonts w:ascii="Cambria Math" w:cs="Cambria Math" w:eastAsia="Cambria Math" w:hAnsi="Cambria Math"/>
            <w:sz w:val="28"/>
            <w:szCs w:val="28"/>
          </w:rPr>
          <m:t xml:space="preserve">R</m:t>
        </m:r>
        <m:sSup>
          <m:sSupPr>
            <m:ctrlPr>
              <w:rPr>
                <w:rFonts w:ascii="Cambria Math" w:cs="Cambria Math" w:eastAsia="Cambria Math" w:hAnsi="Cambria Math"/>
                <w:sz w:val="28"/>
                <w:szCs w:val="28"/>
              </w:rPr>
            </m:ctrlPr>
          </m:sSupPr>
          <m:e>
            <m:r>
              <w:rPr>
                <w:rFonts w:ascii="Cambria Math" w:cs="Cambria Math" w:eastAsia="Cambria Math" w:hAnsi="Cambria Math"/>
                <w:sz w:val="28"/>
                <w:szCs w:val="28"/>
              </w:rPr>
              <m:t xml:space="preserve">(X,Y,Z)</m:t>
            </m:r>
          </m:e>
          <m:sup>
            <m:r>
              <w:rPr>
                <w:rFonts w:ascii="Cambria Math" w:cs="Cambria Math" w:eastAsia="Cambria Math" w:hAnsi="Cambria Math"/>
                <w:sz w:val="28"/>
                <w:szCs w:val="28"/>
              </w:rPr>
              <m:t xml:space="preserve">T</m:t>
            </m:r>
          </m:sup>
        </m:sSup>
        <m:r>
          <w:rPr>
            <w:rFonts w:ascii="Cambria Math" w:cs="Cambria Math" w:eastAsia="Cambria Math" w:hAnsi="Cambria Math"/>
            <w:sz w:val="28"/>
            <w:szCs w:val="28"/>
          </w:rPr>
          <m:t xml:space="preserve">+T</m:t>
        </m:r>
      </m:oMath>
      <w:r w:rsidDel="00000000" w:rsidR="00000000" w:rsidRPr="00000000">
        <w:rPr>
          <w:rtl w:val="0"/>
        </w:rPr>
        <w:t xml:space="preserve">, където матрицата на въртене </w:t>
      </w:r>
      <w:r w:rsidDel="00000000" w:rsidR="00000000" w:rsidRPr="00000000">
        <w:rPr>
          <w:b w:val="1"/>
          <w:rtl w:val="0"/>
        </w:rPr>
        <w:t xml:space="preserve">R</w:t>
      </w:r>
      <w:r w:rsidDel="00000000" w:rsidR="00000000" w:rsidRPr="00000000">
        <w:rPr>
          <w:rtl w:val="0"/>
        </w:rPr>
        <w:t xml:space="preserve"> и транслацията </w:t>
      </w:r>
      <w:r w:rsidDel="00000000" w:rsidR="00000000" w:rsidRPr="00000000">
        <w:rPr>
          <w:b w:val="1"/>
          <w:rtl w:val="0"/>
        </w:rPr>
        <w:t xml:space="preserve">T</w:t>
      </w:r>
      <w:r w:rsidDel="00000000" w:rsidR="00000000" w:rsidRPr="00000000">
        <w:rPr>
          <w:rtl w:val="0"/>
        </w:rPr>
        <w:t xml:space="preserve"> отчитат позата на камерата. След това наблюдаваните пикселни координати на точките се моделират като</w:t>
      </w:r>
      <w:r w:rsidDel="00000000" w:rsidR="00000000" w:rsidRPr="00000000">
        <w:rPr>
          <w:rtl w:val="0"/>
        </w:rPr>
      </w:r>
    </w:p>
    <w:p w:rsidR="00000000" w:rsidDel="00000000" w:rsidP="00000000" w:rsidRDefault="00000000" w:rsidRPr="00000000" w14:paraId="0000019C">
      <w:pPr>
        <w:tabs>
          <w:tab w:val="left" w:pos="3432"/>
          <w:tab w:val="right" w:pos="9072"/>
        </w:tabs>
        <w:ind w:left="720" w:firstLine="0"/>
        <w:jc w:val="right"/>
        <w:rPr/>
      </w:pPr>
      <m:oMath>
        <m:d>
          <m:dPr>
            <m:begChr m:val="("/>
            <m:endChr m:val=")"/>
          </m:dPr>
          <m:e>
            <m:f>
              <m:fPr>
                <m:ctrlPr>
                  <w:rPr>
                    <w:rFonts w:ascii="Cambria Math" w:cs="Cambria Math" w:eastAsia="Cambria Math" w:hAnsi="Cambria Math"/>
                    <w:sz w:val="28"/>
                    <w:szCs w:val="28"/>
                  </w:rPr>
                </m:ctrlPr>
              </m:fPr>
              <m:num>
                <m:f>
                  <m:fPr>
                    <m:ctrlPr>
                      <w:rPr>
                        <w:rFonts w:ascii="Cambria Math" w:cs="Cambria Math" w:eastAsia="Cambria Math" w:hAnsi="Cambria Math"/>
                        <w:sz w:val="28"/>
                        <w:szCs w:val="28"/>
                      </w:rPr>
                    </m:ctrlPr>
                  </m:fPr>
                  <m:num>
                    <m:r>
                      <w:rPr>
                        <w:rFonts w:ascii="Cambria Math" w:cs="Cambria Math" w:eastAsia="Cambria Math" w:hAnsi="Cambria Math"/>
                        <w:sz w:val="28"/>
                        <w:szCs w:val="28"/>
                      </w:rPr>
                      <m:t xml:space="preserve">x</m:t>
                    </m:r>
                  </m:num>
                  <m:den>
                    <m:r>
                      <w:rPr>
                        <w:rFonts w:ascii="Cambria Math" w:cs="Cambria Math" w:eastAsia="Cambria Math" w:hAnsi="Cambria Math"/>
                        <w:sz w:val="28"/>
                        <w:szCs w:val="28"/>
                      </w:rPr>
                      <m:t xml:space="preserve">y</m:t>
                    </m:r>
                  </m:den>
                </m:f>
              </m:num>
              <m:den>
                <m:r>
                  <w:rPr>
                    <w:rFonts w:ascii="Cambria Math" w:cs="Cambria Math" w:eastAsia="Cambria Math" w:hAnsi="Cambria Math"/>
                    <w:sz w:val="28"/>
                    <w:szCs w:val="28"/>
                  </w:rPr>
                  <m:t xml:space="preserve">1</m:t>
                </m:r>
              </m:den>
            </m:f>
          </m:e>
        </m:d>
        <m:r>
          <w:rPr>
            <w:rFonts w:ascii="Cambria Math" w:cs="Cambria Math" w:eastAsia="Cambria Math" w:hAnsi="Cambria Math"/>
            <w:sz w:val="28"/>
            <w:szCs w:val="28"/>
          </w:rPr>
          <m:t xml:space="preserve">= '</m:t>
        </m:r>
        <m:d>
          <m:dPr>
            <m:begChr m:val="("/>
            <m:endChr m:val=")"/>
            <m:ctrlPr>
              <w:rPr>
                <w:rFonts w:ascii="Cambria Math" w:cs="Cambria Math" w:eastAsia="Cambria Math" w:hAnsi="Cambria Math"/>
                <w:sz w:val="28"/>
                <w:szCs w:val="28"/>
              </w:rPr>
            </m:ctrlPr>
          </m:dPr>
          <m:e>
            <m:f>
              <m:fPr>
                <m:ctrlPr>
                  <w:rPr>
                    <w:rFonts w:ascii="Cambria Math" w:cs="Cambria Math" w:eastAsia="Cambria Math" w:hAnsi="Cambria Math"/>
                    <w:sz w:val="28"/>
                    <w:szCs w:val="28"/>
                  </w:rPr>
                </m:ctrlPr>
              </m:fPr>
              <m:num>
                <m:f>
                  <m:fPr>
                    <m:ctrlPr>
                      <w:rPr>
                        <w:rFonts w:ascii="Cambria Math" w:cs="Cambria Math" w:eastAsia="Cambria Math" w:hAnsi="Cambria Math"/>
                        <w:sz w:val="28"/>
                        <w:szCs w:val="28"/>
                      </w:rPr>
                    </m:ctrlPr>
                  </m:fPr>
                  <m:num>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fs</m:t>
                        </m:r>
                      </m:e>
                      <m:sub>
                        <m:r>
                          <w:rPr>
                            <w:rFonts w:ascii="Cambria Math" w:cs="Cambria Math" w:eastAsia="Cambria Math" w:hAnsi="Cambria Math"/>
                            <w:sz w:val="28"/>
                            <w:szCs w:val="28"/>
                          </w:rPr>
                          <m:t xml:space="preserve">x </m:t>
                        </m:r>
                      </m:sub>
                    </m:sSub>
                    <m:r>
                      <w:rPr>
                        <w:rFonts w:ascii="Cambria Math" w:cs="Cambria Math" w:eastAsia="Cambria Math" w:hAnsi="Cambria Math"/>
                        <w:sz w:val="28"/>
                        <w:szCs w:val="28"/>
                      </w:rPr>
                      <m:t xml:space="preserve"> </m:t>
                    </m:r>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fs</m:t>
                        </m:r>
                      </m:e>
                      <m:sub>
                        <m:r>
                          <w:rPr>
                            <w:rFonts w:ascii="Cambria Math" w:cs="Cambria Math" w:eastAsia="Cambria Math" w:hAnsi="Cambria Math"/>
                            <w:sz w:val="28"/>
                            <w:szCs w:val="28"/>
                          </w:rPr>
                          <m:t>θ</m:t>
                        </m:r>
                        <m:r>
                          <w:rPr>
                            <w:rFonts w:ascii="Cambria Math" w:cs="Cambria Math" w:eastAsia="Cambria Math" w:hAnsi="Cambria Math"/>
                            <w:sz w:val="28"/>
                            <w:szCs w:val="28"/>
                          </w:rPr>
                          <m:t xml:space="preserve"> </m:t>
                        </m:r>
                      </m:sub>
                    </m:sSub>
                    <m:r>
                      <w:rPr>
                        <w:rFonts w:ascii="Cambria Math" w:cs="Cambria Math" w:eastAsia="Cambria Math" w:hAnsi="Cambria Math"/>
                        <w:sz w:val="28"/>
                        <w:szCs w:val="28"/>
                      </w:rPr>
                      <m:t xml:space="preserve"> </m:t>
                    </m:r>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x</m:t>
                        </m:r>
                      </m:e>
                      <m:sub>
                        <m:r>
                          <w:rPr>
                            <w:rFonts w:ascii="Cambria Math" w:cs="Cambria Math" w:eastAsia="Cambria Math" w:hAnsi="Cambria Math"/>
                            <w:sz w:val="28"/>
                            <w:szCs w:val="28"/>
                          </w:rPr>
                          <m:t xml:space="preserve">0</m:t>
                        </m:r>
                      </m:sub>
                    </m:sSub>
                  </m:num>
                  <m:den>
                    <m:r>
                      <w:rPr>
                        <w:rFonts w:ascii="Cambria Math" w:cs="Cambria Math" w:eastAsia="Cambria Math" w:hAnsi="Cambria Math"/>
                        <w:sz w:val="28"/>
                        <w:szCs w:val="28"/>
                      </w:rPr>
                      <m:t xml:space="preserve">0    </m:t>
                    </m:r>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fs</m:t>
                        </m:r>
                      </m:e>
                      <m:sub>
                        <m:r>
                          <w:rPr>
                            <w:rFonts w:ascii="Cambria Math" w:cs="Cambria Math" w:eastAsia="Cambria Math" w:hAnsi="Cambria Math"/>
                            <w:sz w:val="28"/>
                            <w:szCs w:val="28"/>
                          </w:rPr>
                          <m:t xml:space="preserve">y  </m:t>
                        </m:r>
                      </m:sub>
                    </m:sSub>
                    <m:r>
                      <w:rPr>
                        <w:rFonts w:ascii="Cambria Math" w:cs="Cambria Math" w:eastAsia="Cambria Math" w:hAnsi="Cambria Math"/>
                        <w:sz w:val="28"/>
                        <w:szCs w:val="28"/>
                      </w:rPr>
                      <m:t xml:space="preserve"> </m:t>
                    </m:r>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y</m:t>
                        </m:r>
                      </m:e>
                      <m:sub>
                        <m:r>
                          <w:rPr>
                            <w:rFonts w:ascii="Cambria Math" w:cs="Cambria Math" w:eastAsia="Cambria Math" w:hAnsi="Cambria Math"/>
                            <w:sz w:val="28"/>
                            <w:szCs w:val="28"/>
                          </w:rPr>
                          <m:t xml:space="preserve">0</m:t>
                        </m:r>
                      </m:sub>
                    </m:sSub>
                  </m:den>
                </m:f>
              </m:num>
              <m:den>
                <m:r>
                  <w:rPr>
                    <w:rFonts w:ascii="Cambria Math" w:cs="Cambria Math" w:eastAsia="Cambria Math" w:hAnsi="Cambria Math"/>
                    <w:sz w:val="28"/>
                    <w:szCs w:val="28"/>
                  </w:rPr>
                  <m:t xml:space="preserve">0   0   1</m:t>
                </m:r>
              </m:den>
            </m:f>
          </m:e>
        </m:d>
        <m:d>
          <m:dPr>
            <m:begChr m:val="("/>
            <m:endChr m:val=")"/>
            <m:ctrlPr>
              <w:rPr>
                <w:rFonts w:ascii="Cambria Math" w:cs="Cambria Math" w:eastAsia="Cambria Math" w:hAnsi="Cambria Math"/>
                <w:sz w:val="28"/>
                <w:szCs w:val="28"/>
              </w:rPr>
            </m:ctrlPr>
          </m:dPr>
          <m:e>
            <m:f>
              <m:fPr>
                <m:ctrlPr>
                  <w:rPr>
                    <w:rFonts w:ascii="Cambria Math" w:cs="Cambria Math" w:eastAsia="Cambria Math" w:hAnsi="Cambria Math"/>
                    <w:sz w:val="28"/>
                    <w:szCs w:val="28"/>
                  </w:rPr>
                </m:ctrlPr>
              </m:fPr>
              <m:num>
                <m:f>
                  <m:fPr>
                    <m:ctrlPr>
                      <w:rPr>
                        <w:rFonts w:ascii="Cambria Math" w:cs="Cambria Math" w:eastAsia="Cambria Math" w:hAnsi="Cambria Math"/>
                        <w:sz w:val="28"/>
                        <w:szCs w:val="28"/>
                      </w:rPr>
                    </m:ctrlPr>
                  </m:fPr>
                  <m:num>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x</m:t>
                        </m:r>
                      </m:e>
                      <m:sub>
                        <m:r>
                          <w:rPr>
                            <w:rFonts w:ascii="Cambria Math" w:cs="Cambria Math" w:eastAsia="Cambria Math" w:hAnsi="Cambria Math"/>
                            <w:sz w:val="28"/>
                            <w:szCs w:val="28"/>
                          </w:rPr>
                          <m:t xml:space="preserve">d</m:t>
                        </m:r>
                      </m:sub>
                    </m:sSub>
                  </m:num>
                  <m:den>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y</m:t>
                        </m:r>
                      </m:e>
                      <m:sub>
                        <m:r>
                          <w:rPr>
                            <w:rFonts w:ascii="Cambria Math" w:cs="Cambria Math" w:eastAsia="Cambria Math" w:hAnsi="Cambria Math"/>
                            <w:sz w:val="28"/>
                            <w:szCs w:val="28"/>
                          </w:rPr>
                          <m:t xml:space="preserve">d</m:t>
                        </m:r>
                      </m:sub>
                    </m:sSub>
                  </m:den>
                </m:f>
              </m:num>
              <m:den>
                <m:r>
                  <w:rPr>
                    <w:rFonts w:ascii="Cambria Math" w:cs="Cambria Math" w:eastAsia="Cambria Math" w:hAnsi="Cambria Math"/>
                    <w:sz w:val="28"/>
                    <w:szCs w:val="28"/>
                  </w:rPr>
                  <m:t xml:space="preserve">1</m:t>
                </m:r>
              </m:den>
            </m:f>
          </m:e>
        </m:d>
      </m:oMath>
      <w:r w:rsidDel="00000000" w:rsidR="00000000" w:rsidRPr="00000000">
        <w:rPr>
          <w:rFonts w:ascii="Cambria Math" w:cs="Cambria Math" w:eastAsia="Cambria Math" w:hAnsi="Cambria Math"/>
          <w:sz w:val="28"/>
          <w:szCs w:val="28"/>
          <w:rtl w:val="0"/>
        </w:rPr>
        <w:t xml:space="preserve">                                        (3.1)</w:t>
      </w:r>
      <w:r w:rsidDel="00000000" w:rsidR="00000000" w:rsidRPr="00000000">
        <w:rPr>
          <w:rtl w:val="0"/>
        </w:rPr>
      </w:r>
    </w:p>
    <w:p w:rsidR="00000000" w:rsidDel="00000000" w:rsidP="00000000" w:rsidRDefault="00000000" w:rsidRPr="00000000" w14:paraId="0000019D">
      <w:pPr>
        <w:jc w:val="both"/>
        <w:rPr/>
      </w:pPr>
      <w:r w:rsidDel="00000000" w:rsidR="00000000" w:rsidRPr="00000000">
        <w:rPr>
          <w:rtl w:val="0"/>
        </w:rPr>
        <w:t xml:space="preserve">,където </w:t>
      </w:r>
      <m:oMath>
        <m:sSup>
          <m:sSupPr>
            <m:ctrlPr>
              <w:rPr>
                <w:rFonts w:ascii="Cambria Math" w:cs="Cambria Math" w:eastAsia="Cambria Math" w:hAnsi="Cambria Math"/>
                <w:sz w:val="28"/>
                <w:szCs w:val="28"/>
              </w:rPr>
            </m:ctrlPr>
          </m:sSupPr>
          <m:e>
            <m:r>
              <w:rPr>
                <w:rFonts w:ascii="Cambria Math" w:cs="Cambria Math" w:eastAsia="Cambria Math" w:hAnsi="Cambria Math"/>
                <w:sz w:val="28"/>
                <w:szCs w:val="28"/>
              </w:rPr>
              <m:t xml:space="preserve">(</m:t>
            </m:r>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x</m:t>
                </m:r>
              </m:e>
              <m:sub>
                <m:r>
                  <w:rPr>
                    <w:rFonts w:ascii="Cambria Math" w:cs="Cambria Math" w:eastAsia="Cambria Math" w:hAnsi="Cambria Math"/>
                    <w:sz w:val="28"/>
                    <w:szCs w:val="28"/>
                  </w:rPr>
                  <m:t xml:space="preserve">d</m:t>
                </m:r>
              </m:sub>
            </m:sSub>
            <m:r>
              <w:rPr>
                <w:rFonts w:ascii="Cambria Math" w:cs="Cambria Math" w:eastAsia="Cambria Math" w:hAnsi="Cambria Math"/>
                <w:sz w:val="28"/>
                <w:szCs w:val="28"/>
              </w:rPr>
              <m:t xml:space="preserve">,</m:t>
            </m:r>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y</m:t>
                </m:r>
              </m:e>
              <m:sub>
                <m:r>
                  <w:rPr>
                    <w:rFonts w:ascii="Cambria Math" w:cs="Cambria Math" w:eastAsia="Cambria Math" w:hAnsi="Cambria Math"/>
                    <w:sz w:val="28"/>
                    <w:szCs w:val="28"/>
                  </w:rPr>
                  <m:t xml:space="preserve">d</m:t>
                </m:r>
              </m:sub>
            </m:sSub>
            <m:r>
              <w:rPr>
                <w:rFonts w:ascii="Cambria Math" w:cs="Cambria Math" w:eastAsia="Cambria Math" w:hAnsi="Cambria Math"/>
                <w:sz w:val="28"/>
                <w:szCs w:val="28"/>
              </w:rPr>
              <m:t xml:space="preserve">)</m:t>
            </m:r>
          </m:e>
          <m:sup>
            <m:r>
              <w:rPr>
                <w:rFonts w:ascii="Cambria Math" w:cs="Cambria Math" w:eastAsia="Cambria Math" w:hAnsi="Cambria Math"/>
                <w:sz w:val="28"/>
                <w:szCs w:val="28"/>
              </w:rPr>
              <m:t xml:space="preserve">T</m:t>
            </m:r>
          </m:sup>
        </m:sSup>
      </m:oMath>
      <w:r w:rsidDel="00000000" w:rsidR="00000000" w:rsidRPr="00000000">
        <w:rPr>
          <w:rtl w:val="0"/>
        </w:rPr>
        <w:t xml:space="preserve">e резултат от изкривяването на обектива на</w:t>
      </w:r>
      <m:oMath>
        <m:sSup>
          <m:sSupPr>
            <m:ctrlPr>
              <w:rPr>
                <w:rFonts w:ascii="Cambria Math" w:cs="Cambria Math" w:eastAsia="Cambria Math" w:hAnsi="Cambria Math"/>
                <w:sz w:val="28"/>
                <w:szCs w:val="28"/>
              </w:rPr>
            </m:ctrlPr>
          </m:sSupPr>
          <m:e>
            <m:r>
              <w:rPr>
                <w:rFonts w:ascii="Cambria Math" w:cs="Cambria Math" w:eastAsia="Cambria Math" w:hAnsi="Cambria Math"/>
                <w:sz w:val="28"/>
                <w:szCs w:val="28"/>
              </w:rPr>
              <m:t xml:space="preserve">(</m:t>
            </m:r>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x</m:t>
                </m:r>
              </m:e>
              <m:sub>
                <m:r>
                  <w:rPr>
                    <w:rFonts w:ascii="Cambria Math" w:cs="Cambria Math" w:eastAsia="Cambria Math" w:hAnsi="Cambria Math"/>
                    <w:sz w:val="28"/>
                    <w:szCs w:val="28"/>
                  </w:rPr>
                  <m:t xml:space="preserve">p</m:t>
                </m:r>
              </m:sub>
            </m:sSub>
            <m:r>
              <w:rPr>
                <w:rFonts w:ascii="Cambria Math" w:cs="Cambria Math" w:eastAsia="Cambria Math" w:hAnsi="Cambria Math"/>
                <w:sz w:val="28"/>
                <w:szCs w:val="28"/>
              </w:rPr>
              <m:t xml:space="preserve">,</m:t>
            </m:r>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y</m:t>
                </m:r>
              </m:e>
              <m:sub>
                <m:r>
                  <w:rPr>
                    <w:rFonts w:ascii="Cambria Math" w:cs="Cambria Math" w:eastAsia="Cambria Math" w:hAnsi="Cambria Math"/>
                    <w:sz w:val="28"/>
                    <w:szCs w:val="28"/>
                  </w:rPr>
                  <m:t xml:space="preserve">p</m:t>
                </m:r>
              </m:sub>
            </m:sSub>
            <m:r>
              <w:rPr>
                <w:rFonts w:ascii="Cambria Math" w:cs="Cambria Math" w:eastAsia="Cambria Math" w:hAnsi="Cambria Math"/>
                <w:sz w:val="28"/>
                <w:szCs w:val="28"/>
              </w:rPr>
              <m:t xml:space="preserve">)</m:t>
            </m:r>
          </m:e>
          <m:sup>
            <m:r>
              <w:rPr>
                <w:rFonts w:ascii="Cambria Math" w:cs="Cambria Math" w:eastAsia="Cambria Math" w:hAnsi="Cambria Math"/>
                <w:sz w:val="28"/>
                <w:szCs w:val="28"/>
              </w:rPr>
              <m:t xml:space="preserve">T</m:t>
            </m:r>
          </m:sup>
        </m:sSup>
      </m:oMath>
      <w:r w:rsidDel="00000000" w:rsidR="00000000" w:rsidRPr="00000000">
        <w:rPr>
          <w:rtl w:val="0"/>
        </w:rPr>
        <w:t xml:space="preserve">. Параметър </w:t>
      </w:r>
      <w:r w:rsidDel="00000000" w:rsidR="00000000" w:rsidRPr="00000000">
        <w:rPr>
          <w:b w:val="1"/>
          <w:rtl w:val="0"/>
        </w:rPr>
        <w:t xml:space="preserve">f</w:t>
      </w:r>
      <w:r w:rsidDel="00000000" w:rsidR="00000000" w:rsidRPr="00000000">
        <w:rPr>
          <w:rtl w:val="0"/>
        </w:rPr>
        <w:t xml:space="preserve"> е фокусното разстояние(</w:t>
      </w:r>
      <w:r w:rsidDel="00000000" w:rsidR="00000000" w:rsidRPr="00000000">
        <w:rPr>
          <w:b w:val="1"/>
          <w:rtl w:val="0"/>
        </w:rPr>
        <w:t xml:space="preserve">focal-length</w:t>
      </w:r>
      <w:r w:rsidDel="00000000" w:rsidR="00000000" w:rsidRPr="00000000">
        <w:rPr>
          <w:rtl w:val="0"/>
        </w:rPr>
        <w:t xml:space="preserve">), </w:t>
      </w:r>
      <m:oMath>
        <m:sSup>
          <m:sSupPr>
            <m:ctrlPr>
              <w:rPr>
                <w:rFonts w:ascii="Cambria Math" w:cs="Cambria Math" w:eastAsia="Cambria Math" w:hAnsi="Cambria Math"/>
                <w:sz w:val="28"/>
                <w:szCs w:val="28"/>
              </w:rPr>
            </m:ctrlPr>
          </m:sSupPr>
          <m:e>
            <m:r>
              <w:rPr>
                <w:rFonts w:ascii="Cambria Math" w:cs="Cambria Math" w:eastAsia="Cambria Math" w:hAnsi="Cambria Math"/>
                <w:sz w:val="28"/>
                <w:szCs w:val="28"/>
              </w:rPr>
              <m:t xml:space="preserve">(</m:t>
            </m:r>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s</m:t>
                </m:r>
              </m:e>
              <m:sub>
                <m:r>
                  <w:rPr>
                    <w:rFonts w:ascii="Cambria Math" w:cs="Cambria Math" w:eastAsia="Cambria Math" w:hAnsi="Cambria Math"/>
                    <w:sz w:val="28"/>
                    <w:szCs w:val="28"/>
                  </w:rPr>
                  <m:t xml:space="preserve">x</m:t>
                </m:r>
              </m:sub>
            </m:sSub>
            <m:r>
              <w:rPr>
                <w:rFonts w:ascii="Cambria Math" w:cs="Cambria Math" w:eastAsia="Cambria Math" w:hAnsi="Cambria Math"/>
                <w:sz w:val="28"/>
                <w:szCs w:val="28"/>
              </w:rPr>
              <m:t xml:space="preserve">,</m:t>
            </m:r>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s</m:t>
                </m:r>
              </m:e>
              <m:sub>
                <m:r>
                  <w:rPr>
                    <w:rFonts w:ascii="Cambria Math" w:cs="Cambria Math" w:eastAsia="Cambria Math" w:hAnsi="Cambria Math"/>
                    <w:sz w:val="28"/>
                    <w:szCs w:val="28"/>
                  </w:rPr>
                  <m:t xml:space="preserve">y</m:t>
                </m:r>
              </m:sub>
            </m:sSub>
            <m:r>
              <w:rPr>
                <w:rFonts w:ascii="Cambria Math" w:cs="Cambria Math" w:eastAsia="Cambria Math" w:hAnsi="Cambria Math"/>
                <w:sz w:val="28"/>
                <w:szCs w:val="28"/>
              </w:rPr>
              <m:t xml:space="preserve">)</m:t>
            </m:r>
          </m:e>
          <m:sup/>
        </m:sSup>
      </m:oMath>
      <w:r w:rsidDel="00000000" w:rsidR="00000000" w:rsidRPr="00000000">
        <w:rPr>
          <w:rtl w:val="0"/>
        </w:rPr>
        <w:t xml:space="preserve">са пикселните скали(</w:t>
      </w:r>
      <w:r w:rsidDel="00000000" w:rsidR="00000000" w:rsidRPr="00000000">
        <w:rPr>
          <w:b w:val="1"/>
          <w:rtl w:val="0"/>
        </w:rPr>
        <w:t xml:space="preserve">pixel-scales</w:t>
      </w:r>
      <w:r w:rsidDel="00000000" w:rsidR="00000000" w:rsidRPr="00000000">
        <w:rPr>
          <w:rtl w:val="0"/>
        </w:rPr>
        <w:t xml:space="preserve">) и </w:t>
      </w:r>
      <m:oMath>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s</m:t>
            </m:r>
          </m:e>
          <m:sub>
            <m:r>
              <w:rPr>
                <w:rFonts w:ascii="Cambria Math" w:cs="Cambria Math" w:eastAsia="Cambria Math" w:hAnsi="Cambria Math"/>
                <w:sz w:val="28"/>
                <w:szCs w:val="28"/>
              </w:rPr>
              <m:t>θ</m:t>
            </m:r>
            <m:r>
              <w:rPr>
                <w:rFonts w:ascii="Cambria Math" w:cs="Cambria Math" w:eastAsia="Cambria Math" w:hAnsi="Cambria Math"/>
                <w:sz w:val="28"/>
                <w:szCs w:val="28"/>
              </w:rPr>
              <m:t xml:space="preserve"> </m:t>
            </m:r>
          </m:sub>
        </m:sSub>
      </m:oMath>
      <w:r w:rsidDel="00000000" w:rsidR="00000000" w:rsidRPr="00000000">
        <w:rPr>
          <w:rtl w:val="0"/>
        </w:rPr>
        <w:t xml:space="preserve">е коефициент на изкривяване(</w:t>
      </w:r>
      <w:r w:rsidDel="00000000" w:rsidR="00000000" w:rsidRPr="00000000">
        <w:rPr>
          <w:b w:val="1"/>
          <w:rtl w:val="0"/>
        </w:rPr>
        <w:t xml:space="preserve">skew-factor</w:t>
      </w:r>
      <w:r w:rsidDel="00000000" w:rsidR="00000000" w:rsidRPr="00000000">
        <w:rPr>
          <w:rtl w:val="0"/>
        </w:rPr>
        <w:t xml:space="preserve">), което тук се приема, че е нула. Изкривяването на лещатата(</w:t>
      </w:r>
      <w:r w:rsidDel="00000000" w:rsidR="00000000" w:rsidRPr="00000000">
        <w:rPr>
          <w:b w:val="1"/>
          <w:rtl w:val="0"/>
        </w:rPr>
        <w:t xml:space="preserve">lens distortion</w:t>
      </w:r>
      <w:r w:rsidDel="00000000" w:rsidR="00000000" w:rsidRPr="00000000">
        <w:rPr>
          <w:rtl w:val="0"/>
        </w:rPr>
        <w:t xml:space="preserve">) може да бъде моделирано чрез радиална част </w:t>
      </w:r>
      <m:oMath>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d</m:t>
            </m:r>
          </m:e>
          <m:sub>
            <m:r>
              <w:rPr>
                <w:rFonts w:ascii="Cambria Math" w:cs="Cambria Math" w:eastAsia="Cambria Math" w:hAnsi="Cambria Math"/>
                <w:sz w:val="28"/>
                <w:szCs w:val="28"/>
              </w:rPr>
              <m:t xml:space="preserve">1</m:t>
            </m:r>
          </m:sub>
        </m:sSub>
      </m:oMath>
      <w:r w:rsidDel="00000000" w:rsidR="00000000" w:rsidRPr="00000000">
        <w:rPr>
          <w:rtl w:val="0"/>
        </w:rPr>
        <w:t xml:space="preserve">и тангенциална част</w:t>
      </w:r>
      <m:oMath>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d</m:t>
            </m:r>
          </m:e>
          <m:sub>
            <m:r>
              <w:rPr>
                <w:rFonts w:ascii="Cambria Math" w:cs="Cambria Math" w:eastAsia="Cambria Math" w:hAnsi="Cambria Math"/>
                <w:sz w:val="28"/>
                <w:szCs w:val="28"/>
              </w:rPr>
              <m:t xml:space="preserve">2</m:t>
            </m:r>
          </m:sub>
        </m:sSub>
      </m:oMath>
      <w:r w:rsidDel="00000000" w:rsidR="00000000" w:rsidRPr="00000000">
        <w:rPr>
          <w:rtl w:val="0"/>
        </w:rPr>
        <w:t xml:space="preserve">, така че</w:t>
      </w:r>
    </w:p>
    <w:p w:rsidR="00000000" w:rsidDel="00000000" w:rsidP="00000000" w:rsidRDefault="00000000" w:rsidRPr="00000000" w14:paraId="0000019E">
      <w:pPr>
        <w:tabs>
          <w:tab w:val="left" w:pos="3432"/>
          <w:tab w:val="right" w:pos="9072"/>
        </w:tabs>
        <w:ind w:left="720" w:firstLine="0"/>
        <w:jc w:val="right"/>
        <w:rPr/>
      </w:pPr>
      <m:oMath>
        <m:d>
          <m:dPr>
            <m:begChr m:val="("/>
            <m:endChr m:val=")"/>
          </m:dPr>
          <m:e>
            <m:f>
              <m:num>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x</m:t>
                    </m:r>
                  </m:e>
                  <m:sub>
                    <m:r>
                      <w:rPr>
                        <w:rFonts w:ascii="Cambria Math" w:cs="Cambria Math" w:eastAsia="Cambria Math" w:hAnsi="Cambria Math"/>
                        <w:sz w:val="28"/>
                        <w:szCs w:val="28"/>
                      </w:rPr>
                      <m:t xml:space="preserve">d</m:t>
                    </m:r>
                  </m:sub>
                </m:sSub>
              </m:num>
              <m:den>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y</m:t>
                    </m:r>
                  </m:e>
                  <m:sub>
                    <m:r>
                      <w:rPr>
                        <w:rFonts w:ascii="Cambria Math" w:cs="Cambria Math" w:eastAsia="Cambria Math" w:hAnsi="Cambria Math"/>
                        <w:sz w:val="28"/>
                        <w:szCs w:val="28"/>
                      </w:rPr>
                      <m:t xml:space="preserve">d</m:t>
                    </m:r>
                  </m:sub>
                </m:sSub>
              </m:den>
            </m:f>
          </m:e>
        </m:d>
        <m:r>
          <w:rPr>
            <w:rFonts w:ascii="Cambria Math" w:cs="Cambria Math" w:eastAsia="Cambria Math" w:hAnsi="Cambria Math"/>
            <w:sz w:val="28"/>
            <w:szCs w:val="28"/>
          </w:rPr>
          <m:t xml:space="preserve">= </m:t>
        </m:r>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d</m:t>
            </m:r>
          </m:e>
          <m:sub>
            <m:r>
              <w:rPr>
                <w:rFonts w:ascii="Cambria Math" w:cs="Cambria Math" w:eastAsia="Cambria Math" w:hAnsi="Cambria Math"/>
                <w:sz w:val="28"/>
                <w:szCs w:val="28"/>
              </w:rPr>
              <m:t xml:space="preserve">1</m:t>
            </m:r>
          </m:sub>
        </m:sSub>
        <m:r>
          <w:rPr>
            <w:rFonts w:ascii="Cambria Math" w:cs="Cambria Math" w:eastAsia="Cambria Math" w:hAnsi="Cambria Math"/>
            <w:sz w:val="28"/>
            <w:szCs w:val="28"/>
          </w:rPr>
          <m:t xml:space="preserve">(r)</m:t>
        </m:r>
        <m:d>
          <m:dPr>
            <m:begChr m:val="("/>
            <m:endChr m:val=")"/>
            <m:ctrlPr>
              <w:rPr>
                <w:rFonts w:ascii="Cambria Math" w:cs="Cambria Math" w:eastAsia="Cambria Math" w:hAnsi="Cambria Math"/>
                <w:sz w:val="28"/>
                <w:szCs w:val="28"/>
              </w:rPr>
            </m:ctrlPr>
          </m:dPr>
          <m:e>
            <m:f>
              <m:fPr>
                <m:ctrlPr>
                  <w:rPr>
                    <w:rFonts w:ascii="Cambria Math" w:cs="Cambria Math" w:eastAsia="Cambria Math" w:hAnsi="Cambria Math"/>
                    <w:sz w:val="28"/>
                    <w:szCs w:val="28"/>
                  </w:rPr>
                </m:ctrlPr>
              </m:fPr>
              <m:num>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x</m:t>
                    </m:r>
                  </m:e>
                  <m:sub>
                    <m:r>
                      <w:rPr>
                        <w:rFonts w:ascii="Cambria Math" w:cs="Cambria Math" w:eastAsia="Cambria Math" w:hAnsi="Cambria Math"/>
                        <w:sz w:val="28"/>
                        <w:szCs w:val="28"/>
                      </w:rPr>
                      <m:t xml:space="preserve">p</m:t>
                    </m:r>
                  </m:sub>
                </m:sSub>
              </m:num>
              <m:den>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y</m:t>
                    </m:r>
                  </m:e>
                  <m:sub>
                    <m:r>
                      <w:rPr>
                        <w:rFonts w:ascii="Cambria Math" w:cs="Cambria Math" w:eastAsia="Cambria Math" w:hAnsi="Cambria Math"/>
                        <w:sz w:val="28"/>
                        <w:szCs w:val="28"/>
                      </w:rPr>
                      <m:t xml:space="preserve">p</m:t>
                    </m:r>
                  </m:sub>
                </m:sSub>
              </m:den>
            </m:f>
          </m:e>
        </m:d>
        <m:r>
          <w:rPr>
            <w:rFonts w:ascii="Cambria Math" w:cs="Cambria Math" w:eastAsia="Cambria Math" w:hAnsi="Cambria Math"/>
            <w:sz w:val="28"/>
            <w:szCs w:val="28"/>
          </w:rPr>
          <m:t xml:space="preserve">+ </m:t>
        </m:r>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d</m:t>
            </m:r>
          </m:e>
          <m:sub>
            <m:r>
              <w:rPr>
                <w:rFonts w:ascii="Cambria Math" w:cs="Cambria Math" w:eastAsia="Cambria Math" w:hAnsi="Cambria Math"/>
                <w:sz w:val="28"/>
                <w:szCs w:val="28"/>
              </w:rPr>
              <m:t xml:space="preserve">2</m:t>
            </m:r>
          </m:sub>
        </m:sSub>
        <m:r>
          <w:rPr>
            <w:rFonts w:ascii="Cambria Math" w:cs="Cambria Math" w:eastAsia="Cambria Math" w:hAnsi="Cambria Math"/>
            <w:sz w:val="28"/>
            <w:szCs w:val="28"/>
          </w:rPr>
          <m:t xml:space="preserve">(</m:t>
        </m:r>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x</m:t>
            </m:r>
          </m:e>
          <m:sub>
            <m:r>
              <w:rPr>
                <w:rFonts w:ascii="Cambria Math" w:cs="Cambria Math" w:eastAsia="Cambria Math" w:hAnsi="Cambria Math"/>
                <w:sz w:val="28"/>
                <w:szCs w:val="28"/>
              </w:rPr>
              <m:t xml:space="preserve">p</m:t>
            </m:r>
          </m:sub>
        </m:sSub>
        <m:r>
          <w:rPr>
            <w:rFonts w:ascii="Cambria Math" w:cs="Cambria Math" w:eastAsia="Cambria Math" w:hAnsi="Cambria Math"/>
            <w:sz w:val="28"/>
            <w:szCs w:val="28"/>
          </w:rPr>
          <m:t xml:space="preserve">,</m:t>
        </m:r>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y</m:t>
            </m:r>
          </m:e>
          <m:sub>
            <m:r>
              <w:rPr>
                <w:rFonts w:ascii="Cambria Math" w:cs="Cambria Math" w:eastAsia="Cambria Math" w:hAnsi="Cambria Math"/>
                <w:sz w:val="28"/>
                <w:szCs w:val="28"/>
              </w:rPr>
              <m:t xml:space="preserve">p</m:t>
            </m:r>
          </m:sub>
        </m:sSub>
        <m:r>
          <w:rPr>
            <w:rFonts w:ascii="Cambria Math" w:cs="Cambria Math" w:eastAsia="Cambria Math" w:hAnsi="Cambria Math"/>
            <w:sz w:val="28"/>
            <w:szCs w:val="28"/>
          </w:rPr>
          <m:t xml:space="preserve">)where r=</m:t>
        </m:r>
        <m:rad>
          <m:radPr>
            <m:degHide m:val="1"/>
            <m:ctrlPr>
              <w:rPr>
                <w:rFonts w:ascii="Cambria Math" w:cs="Cambria Math" w:eastAsia="Cambria Math" w:hAnsi="Cambria Math"/>
                <w:sz w:val="28"/>
                <w:szCs w:val="28"/>
              </w:rPr>
            </m:ctrlPr>
          </m:radPr>
          <m:e>
            <m:sSubSup>
              <m:sSubSupPr>
                <m:ctrlPr>
                  <w:rPr>
                    <w:rFonts w:ascii="Cambria Math" w:cs="Cambria Math" w:eastAsia="Cambria Math" w:hAnsi="Cambria Math"/>
                    <w:sz w:val="28"/>
                    <w:szCs w:val="28"/>
                  </w:rPr>
                </m:ctrlPr>
              </m:sSubSupPr>
              <m:e>
                <m:r>
                  <w:rPr>
                    <w:rFonts w:ascii="Cambria Math" w:cs="Cambria Math" w:eastAsia="Cambria Math" w:hAnsi="Cambria Math"/>
                    <w:sz w:val="28"/>
                    <w:szCs w:val="28"/>
                  </w:rPr>
                  <m:t xml:space="preserve">x</m:t>
                </m:r>
              </m:e>
              <m:sub>
                <m:r>
                  <w:rPr>
                    <w:rFonts w:ascii="Cambria Math" w:cs="Cambria Math" w:eastAsia="Cambria Math" w:hAnsi="Cambria Math"/>
                    <w:sz w:val="28"/>
                    <w:szCs w:val="28"/>
                  </w:rPr>
                  <m:t xml:space="preserve">p</m:t>
                </m:r>
              </m:sub>
              <m:sup>
                <m:r>
                  <w:rPr>
                    <w:rFonts w:ascii="Cambria Math" w:cs="Cambria Math" w:eastAsia="Cambria Math" w:hAnsi="Cambria Math"/>
                    <w:sz w:val="28"/>
                    <w:szCs w:val="28"/>
                  </w:rPr>
                  <m:t xml:space="preserve">2</m:t>
                </m:r>
              </m:sup>
            </m:sSubSup>
            <m:r>
              <w:rPr>
                <w:rFonts w:ascii="Cambria Math" w:cs="Cambria Math" w:eastAsia="Cambria Math" w:hAnsi="Cambria Math"/>
                <w:sz w:val="28"/>
                <w:szCs w:val="28"/>
              </w:rPr>
              <m:t xml:space="preserve">+</m:t>
            </m:r>
            <m:sSubSup>
              <m:sSubSupPr>
                <m:ctrlPr>
                  <w:rPr>
                    <w:rFonts w:ascii="Cambria Math" w:cs="Cambria Math" w:eastAsia="Cambria Math" w:hAnsi="Cambria Math"/>
                    <w:sz w:val="28"/>
                    <w:szCs w:val="28"/>
                  </w:rPr>
                </m:ctrlPr>
              </m:sSubSupPr>
              <m:e>
                <m:r>
                  <w:rPr>
                    <w:rFonts w:ascii="Cambria Math" w:cs="Cambria Math" w:eastAsia="Cambria Math" w:hAnsi="Cambria Math"/>
                    <w:sz w:val="28"/>
                    <w:szCs w:val="28"/>
                  </w:rPr>
                  <m:t xml:space="preserve">y</m:t>
                </m:r>
              </m:e>
              <m:sub>
                <m:r>
                  <w:rPr>
                    <w:rFonts w:ascii="Cambria Math" w:cs="Cambria Math" w:eastAsia="Cambria Math" w:hAnsi="Cambria Math"/>
                    <w:sz w:val="28"/>
                    <w:szCs w:val="28"/>
                  </w:rPr>
                  <m:t xml:space="preserve">p</m:t>
                </m:r>
              </m:sub>
              <m:sup>
                <m:r>
                  <w:rPr>
                    <w:rFonts w:ascii="Cambria Math" w:cs="Cambria Math" w:eastAsia="Cambria Math" w:hAnsi="Cambria Math"/>
                    <w:sz w:val="28"/>
                    <w:szCs w:val="28"/>
                  </w:rPr>
                  <m:t xml:space="preserve">2</m:t>
                </m:r>
              </m:sup>
            </m:sSubSup>
          </m:e>
        </m:rad>
        <m:r>
          <w:rPr>
            <w:rFonts w:ascii="Cambria Math" w:cs="Cambria Math" w:eastAsia="Cambria Math" w:hAnsi="Cambria Math"/>
            <w:sz w:val="28"/>
            <w:szCs w:val="28"/>
          </w:rPr>
          <m:t xml:space="preserve"> </m:t>
        </m:r>
      </m:oMath>
      <w:r w:rsidDel="00000000" w:rsidR="00000000" w:rsidRPr="00000000">
        <w:rPr>
          <w:rFonts w:ascii="Cambria Math" w:cs="Cambria Math" w:eastAsia="Cambria Math" w:hAnsi="Cambria Math"/>
          <w:sz w:val="28"/>
          <w:szCs w:val="28"/>
          <w:rtl w:val="0"/>
        </w:rPr>
        <w:t xml:space="preserve">                     (3.2)</w:t>
      </w:r>
      <w:r w:rsidDel="00000000" w:rsidR="00000000" w:rsidRPr="00000000">
        <w:rPr>
          <w:rtl w:val="0"/>
        </w:rPr>
      </w:r>
    </w:p>
    <w:p w:rsidR="00000000" w:rsidDel="00000000" w:rsidP="00000000" w:rsidRDefault="00000000" w:rsidRPr="00000000" w14:paraId="0000019F">
      <w:pPr>
        <w:jc w:val="both"/>
        <w:rPr/>
      </w:pPr>
      <w:r w:rsidDel="00000000" w:rsidR="00000000" w:rsidRPr="00000000">
        <w:rPr>
          <w:rtl w:val="0"/>
        </w:rPr>
        <w:t xml:space="preserve">е радиалната координата. Действителните функции на изкривяване са полиноми на формата</w:t>
      </w:r>
    </w:p>
    <w:p w:rsidR="00000000" w:rsidDel="00000000" w:rsidP="00000000" w:rsidRDefault="00000000" w:rsidRPr="00000000" w14:paraId="000001A0">
      <w:pPr>
        <w:tabs>
          <w:tab w:val="left" w:pos="3432"/>
          <w:tab w:val="right" w:pos="9072"/>
        </w:tabs>
        <w:ind w:left="720" w:firstLine="0"/>
        <w:jc w:val="right"/>
        <w:rPr/>
      </w:pPr>
      <m:oMath>
        <m:r>
          <w:rPr>
            <w:rFonts w:ascii="Cambria Math" w:cs="Cambria Math" w:eastAsia="Cambria Math" w:hAnsi="Cambria Math"/>
            <w:sz w:val="28"/>
            <w:szCs w:val="28"/>
          </w:rPr>
          <m:t xml:space="preserve"> </m:t>
        </m:r>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d</m:t>
            </m:r>
          </m:e>
          <m:sub>
            <m:r>
              <w:rPr>
                <w:rFonts w:ascii="Cambria Math" w:cs="Cambria Math" w:eastAsia="Cambria Math" w:hAnsi="Cambria Math"/>
                <w:sz w:val="28"/>
                <w:szCs w:val="28"/>
              </w:rPr>
              <m:t xml:space="preserve">1</m:t>
            </m:r>
          </m:sub>
        </m:sSub>
        <m:r>
          <w:rPr>
            <w:rFonts w:ascii="Cambria Math" w:cs="Cambria Math" w:eastAsia="Cambria Math" w:hAnsi="Cambria Math"/>
            <w:sz w:val="28"/>
            <w:szCs w:val="28"/>
          </w:rPr>
          <m:t xml:space="preserve">(r)=1+ </m:t>
        </m:r>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a</m:t>
            </m:r>
          </m:e>
          <m:sub>
            <m:r>
              <w:rPr>
                <w:rFonts w:ascii="Cambria Math" w:cs="Cambria Math" w:eastAsia="Cambria Math" w:hAnsi="Cambria Math"/>
                <w:sz w:val="28"/>
                <w:szCs w:val="28"/>
              </w:rPr>
              <m:t xml:space="preserve">1</m:t>
            </m:r>
          </m:sub>
        </m:sSub>
        <m:sSup>
          <m:sSupPr>
            <m:ctrlPr>
              <w:rPr>
                <w:rFonts w:ascii="Cambria Math" w:cs="Cambria Math" w:eastAsia="Cambria Math" w:hAnsi="Cambria Math"/>
                <w:sz w:val="28"/>
                <w:szCs w:val="28"/>
              </w:rPr>
            </m:ctrlPr>
          </m:sSupPr>
          <m:e>
            <m:r>
              <w:rPr>
                <w:rFonts w:ascii="Cambria Math" w:cs="Cambria Math" w:eastAsia="Cambria Math" w:hAnsi="Cambria Math"/>
                <w:sz w:val="28"/>
                <w:szCs w:val="28"/>
              </w:rPr>
              <m:t xml:space="preserve">r</m:t>
            </m:r>
          </m:e>
          <m:sup>
            <m:r>
              <w:rPr>
                <w:rFonts w:ascii="Cambria Math" w:cs="Cambria Math" w:eastAsia="Cambria Math" w:hAnsi="Cambria Math"/>
                <w:sz w:val="28"/>
                <w:szCs w:val="28"/>
              </w:rPr>
              <m:t xml:space="preserve">2</m:t>
            </m:r>
          </m:sup>
        </m:sSup>
        <m:r>
          <w:rPr>
            <w:rFonts w:ascii="Cambria Math" w:cs="Cambria Math" w:eastAsia="Cambria Math" w:hAnsi="Cambria Math"/>
            <w:sz w:val="28"/>
            <w:szCs w:val="28"/>
          </w:rPr>
          <m:t xml:space="preserve">+</m:t>
        </m:r>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a</m:t>
            </m:r>
          </m:e>
          <m:sub>
            <m:r>
              <w:rPr>
                <w:rFonts w:ascii="Cambria Math" w:cs="Cambria Math" w:eastAsia="Cambria Math" w:hAnsi="Cambria Math"/>
                <w:sz w:val="28"/>
                <w:szCs w:val="28"/>
              </w:rPr>
              <m:t xml:space="preserve">2</m:t>
            </m:r>
          </m:sub>
        </m:sSub>
        <m:sSup>
          <m:sSupPr>
            <m:ctrlPr>
              <w:rPr>
                <w:rFonts w:ascii="Cambria Math" w:cs="Cambria Math" w:eastAsia="Cambria Math" w:hAnsi="Cambria Math"/>
                <w:sz w:val="28"/>
                <w:szCs w:val="28"/>
              </w:rPr>
            </m:ctrlPr>
          </m:sSupPr>
          <m:e>
            <m:r>
              <w:rPr>
                <w:rFonts w:ascii="Cambria Math" w:cs="Cambria Math" w:eastAsia="Cambria Math" w:hAnsi="Cambria Math"/>
                <w:sz w:val="28"/>
                <w:szCs w:val="28"/>
              </w:rPr>
              <m:t xml:space="preserve">r</m:t>
            </m:r>
          </m:e>
          <m:sup>
            <m:r>
              <w:rPr>
                <w:rFonts w:ascii="Cambria Math" w:cs="Cambria Math" w:eastAsia="Cambria Math" w:hAnsi="Cambria Math"/>
                <w:sz w:val="28"/>
                <w:szCs w:val="28"/>
              </w:rPr>
              <m:t xml:space="preserve">4</m:t>
            </m:r>
          </m:sup>
        </m:sSup>
        <m:r>
          <w:rPr>
            <w:rFonts w:ascii="Cambria Math" w:cs="Cambria Math" w:eastAsia="Cambria Math" w:hAnsi="Cambria Math"/>
            <w:sz w:val="28"/>
            <w:szCs w:val="28"/>
          </w:rPr>
          <m:t xml:space="preserve"> и  </m:t>
        </m:r>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d</m:t>
            </m:r>
          </m:e>
          <m:sub>
            <m:r>
              <w:rPr>
                <w:rFonts w:ascii="Cambria Math" w:cs="Cambria Math" w:eastAsia="Cambria Math" w:hAnsi="Cambria Math"/>
                <w:sz w:val="28"/>
                <w:szCs w:val="28"/>
              </w:rPr>
              <m:t xml:space="preserve">1</m:t>
            </m:r>
          </m:sub>
        </m:sSub>
        <m:r>
          <w:rPr>
            <w:rFonts w:ascii="Cambria Math" w:cs="Cambria Math" w:eastAsia="Cambria Math" w:hAnsi="Cambria Math"/>
            <w:sz w:val="28"/>
            <w:szCs w:val="28"/>
          </w:rPr>
          <m:t xml:space="preserve">(x,y)=</m:t>
        </m:r>
        <m:d>
          <m:dPr>
            <m:begChr m:val="("/>
            <m:endChr m:val=")"/>
            <m:ctrlPr>
              <w:rPr>
                <w:rFonts w:ascii="Cambria Math" w:cs="Cambria Math" w:eastAsia="Cambria Math" w:hAnsi="Cambria Math"/>
                <w:sz w:val="28"/>
                <w:szCs w:val="28"/>
              </w:rPr>
            </m:ctrlPr>
          </m:dPr>
          <m:e>
            <m:r>
              <w:rPr>
                <w:rFonts w:ascii="Cambria Math" w:cs="Cambria Math" w:eastAsia="Cambria Math" w:hAnsi="Cambria Math"/>
                <w:sz w:val="28"/>
                <w:szCs w:val="28"/>
              </w:rPr>
              <m:t xml:space="preserve"> </m:t>
            </m:r>
            <m:f>
              <m:fPr>
                <m:ctrlPr>
                  <w:rPr>
                    <w:rFonts w:ascii="Cambria Math" w:cs="Cambria Math" w:eastAsia="Cambria Math" w:hAnsi="Cambria Math"/>
                    <w:sz w:val="28"/>
                    <w:szCs w:val="28"/>
                  </w:rPr>
                </m:ctrlPr>
              </m:fPr>
              <m:num>
                <m:r>
                  <w:rPr>
                    <w:rFonts w:ascii="Cambria Math" w:cs="Cambria Math" w:eastAsia="Cambria Math" w:hAnsi="Cambria Math"/>
                    <w:sz w:val="28"/>
                    <w:szCs w:val="28"/>
                  </w:rPr>
                  <m:t xml:space="preserve">2xy     </m:t>
                </m:r>
                <m:sSup>
                  <m:sSupPr>
                    <m:ctrlPr>
                      <w:rPr>
                        <w:rFonts w:ascii="Cambria Math" w:cs="Cambria Math" w:eastAsia="Cambria Math" w:hAnsi="Cambria Math"/>
                        <w:sz w:val="28"/>
                        <w:szCs w:val="28"/>
                      </w:rPr>
                    </m:ctrlPr>
                  </m:sSupPr>
                  <m:e>
                    <m:r>
                      <w:rPr>
                        <w:rFonts w:ascii="Cambria Math" w:cs="Cambria Math" w:eastAsia="Cambria Math" w:hAnsi="Cambria Math"/>
                        <w:sz w:val="28"/>
                        <w:szCs w:val="28"/>
                      </w:rPr>
                      <m:t xml:space="preserve">         r</m:t>
                    </m:r>
                  </m:e>
                  <m:sup>
                    <m:r>
                      <w:rPr>
                        <w:rFonts w:ascii="Cambria Math" w:cs="Cambria Math" w:eastAsia="Cambria Math" w:hAnsi="Cambria Math"/>
                        <w:sz w:val="28"/>
                        <w:szCs w:val="28"/>
                      </w:rPr>
                      <m:t xml:space="preserve">2</m:t>
                    </m:r>
                  </m:sup>
                </m:sSup>
                <m:r>
                  <w:rPr>
                    <w:rFonts w:ascii="Cambria Math" w:cs="Cambria Math" w:eastAsia="Cambria Math" w:hAnsi="Cambria Math"/>
                    <w:sz w:val="28"/>
                    <w:szCs w:val="28"/>
                  </w:rPr>
                  <m:t xml:space="preserve">+2</m:t>
                </m:r>
                <m:sSup>
                  <m:sSupPr>
                    <m:ctrlPr>
                      <w:rPr>
                        <w:rFonts w:ascii="Cambria Math" w:cs="Cambria Math" w:eastAsia="Cambria Math" w:hAnsi="Cambria Math"/>
                        <w:sz w:val="28"/>
                        <w:szCs w:val="28"/>
                      </w:rPr>
                    </m:ctrlPr>
                  </m:sSupPr>
                  <m:e>
                    <m:r>
                      <w:rPr>
                        <w:rFonts w:ascii="Cambria Math" w:cs="Cambria Math" w:eastAsia="Cambria Math" w:hAnsi="Cambria Math"/>
                        <w:sz w:val="28"/>
                        <w:szCs w:val="28"/>
                      </w:rPr>
                      <m:t xml:space="preserve">x</m:t>
                    </m:r>
                  </m:e>
                  <m:sup>
                    <m:r>
                      <w:rPr>
                        <w:rFonts w:ascii="Cambria Math" w:cs="Cambria Math" w:eastAsia="Cambria Math" w:hAnsi="Cambria Math"/>
                        <w:sz w:val="28"/>
                        <w:szCs w:val="28"/>
                      </w:rPr>
                      <m:t xml:space="preserve">2</m:t>
                    </m:r>
                  </m:sup>
                </m:sSup>
              </m:num>
              <m:den>
                <m:sSup>
                  <m:sSupPr>
                    <m:ctrlPr>
                      <w:rPr>
                        <w:rFonts w:ascii="Cambria Math" w:cs="Cambria Math" w:eastAsia="Cambria Math" w:hAnsi="Cambria Math"/>
                        <w:sz w:val="28"/>
                        <w:szCs w:val="28"/>
                      </w:rPr>
                    </m:ctrlPr>
                  </m:sSupPr>
                  <m:e>
                    <m:r>
                      <w:rPr>
                        <w:rFonts w:ascii="Cambria Math" w:cs="Cambria Math" w:eastAsia="Cambria Math" w:hAnsi="Cambria Math"/>
                        <w:sz w:val="28"/>
                        <w:szCs w:val="28"/>
                      </w:rPr>
                      <m:t xml:space="preserve">r</m:t>
                    </m:r>
                  </m:e>
                  <m:sup>
                    <m:r>
                      <w:rPr>
                        <w:rFonts w:ascii="Cambria Math" w:cs="Cambria Math" w:eastAsia="Cambria Math" w:hAnsi="Cambria Math"/>
                        <w:sz w:val="28"/>
                        <w:szCs w:val="28"/>
                      </w:rPr>
                      <m:t xml:space="preserve">2</m:t>
                    </m:r>
                  </m:sup>
                </m:sSup>
                <m:r>
                  <w:rPr>
                    <w:rFonts w:ascii="Cambria Math" w:cs="Cambria Math" w:eastAsia="Cambria Math" w:hAnsi="Cambria Math"/>
                    <w:sz w:val="28"/>
                    <w:szCs w:val="28"/>
                  </w:rPr>
                  <m:t xml:space="preserve">+2</m:t>
                </m:r>
                <m:sSup>
                  <m:sSupPr>
                    <m:ctrlPr>
                      <w:rPr>
                        <w:rFonts w:ascii="Cambria Math" w:cs="Cambria Math" w:eastAsia="Cambria Math" w:hAnsi="Cambria Math"/>
                        <w:sz w:val="28"/>
                        <w:szCs w:val="28"/>
                      </w:rPr>
                    </m:ctrlPr>
                  </m:sSupPr>
                  <m:e>
                    <m:r>
                      <w:rPr>
                        <w:rFonts w:ascii="Cambria Math" w:cs="Cambria Math" w:eastAsia="Cambria Math" w:hAnsi="Cambria Math"/>
                        <w:sz w:val="28"/>
                        <w:szCs w:val="28"/>
                      </w:rPr>
                      <m:t xml:space="preserve">y</m:t>
                    </m:r>
                  </m:e>
                  <m:sup>
                    <m:r>
                      <w:rPr>
                        <w:rFonts w:ascii="Cambria Math" w:cs="Cambria Math" w:eastAsia="Cambria Math" w:hAnsi="Cambria Math"/>
                        <w:sz w:val="28"/>
                        <w:szCs w:val="28"/>
                      </w:rPr>
                      <m:t xml:space="preserve">2                </m:t>
                    </m:r>
                  </m:sup>
                </m:sSup>
                <m:r>
                  <w:rPr>
                    <w:rFonts w:ascii="Cambria Math" w:cs="Cambria Math" w:eastAsia="Cambria Math" w:hAnsi="Cambria Math"/>
                    <w:sz w:val="28"/>
                    <w:szCs w:val="28"/>
                  </w:rPr>
                  <m:t xml:space="preserve"> 2xy</m:t>
                </m:r>
              </m:den>
            </m:f>
          </m:e>
        </m:d>
        <m:d>
          <m:dPr>
            <m:begChr m:val="("/>
            <m:endChr m:val=")"/>
            <m:ctrlPr>
              <w:rPr>
                <w:rFonts w:ascii="Cambria Math" w:cs="Cambria Math" w:eastAsia="Cambria Math" w:hAnsi="Cambria Math"/>
                <w:sz w:val="28"/>
                <w:szCs w:val="28"/>
              </w:rPr>
            </m:ctrlPr>
          </m:dPr>
          <m:e>
            <m:f>
              <m:fPr>
                <m:ctrlPr>
                  <w:rPr>
                    <w:rFonts w:ascii="Cambria Math" w:cs="Cambria Math" w:eastAsia="Cambria Math" w:hAnsi="Cambria Math"/>
                    <w:sz w:val="28"/>
                    <w:szCs w:val="28"/>
                  </w:rPr>
                </m:ctrlPr>
              </m:fPr>
              <m:num>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a</m:t>
                    </m:r>
                  </m:e>
                  <m:sub>
                    <m:r>
                      <w:rPr>
                        <w:rFonts w:ascii="Cambria Math" w:cs="Cambria Math" w:eastAsia="Cambria Math" w:hAnsi="Cambria Math"/>
                        <w:sz w:val="28"/>
                        <w:szCs w:val="28"/>
                      </w:rPr>
                      <m:t xml:space="preserve">3</m:t>
                    </m:r>
                  </m:sub>
                </m:sSub>
              </m:num>
              <m:den>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a</m:t>
                    </m:r>
                  </m:e>
                  <m:sub>
                    <m:r>
                      <w:rPr>
                        <w:rFonts w:ascii="Cambria Math" w:cs="Cambria Math" w:eastAsia="Cambria Math" w:hAnsi="Cambria Math"/>
                        <w:sz w:val="28"/>
                        <w:szCs w:val="28"/>
                      </w:rPr>
                      <m:t xml:space="preserve">4</m:t>
                    </m:r>
                  </m:sub>
                </m:sSub>
              </m:den>
            </m:f>
          </m:e>
        </m:d>
        <m:r>
          <w:rPr>
            <w:rFonts w:ascii="Cambria Math" w:cs="Cambria Math" w:eastAsia="Cambria Math" w:hAnsi="Cambria Math"/>
            <w:sz w:val="28"/>
            <w:szCs w:val="28"/>
          </w:rPr>
          <m:t xml:space="preserve"> </m:t>
        </m:r>
      </m:oMath>
      <w:r w:rsidDel="00000000" w:rsidR="00000000" w:rsidRPr="00000000">
        <w:rPr>
          <w:rFonts w:ascii="Cambria Math" w:cs="Cambria Math" w:eastAsia="Cambria Math" w:hAnsi="Cambria Math"/>
          <w:sz w:val="28"/>
          <w:szCs w:val="28"/>
          <w:rtl w:val="0"/>
        </w:rPr>
        <w:t xml:space="preserve">     (3.2)</w:t>
      </w:r>
      <w:r w:rsidDel="00000000" w:rsidR="00000000" w:rsidRPr="00000000">
        <w:rPr>
          <w:rtl w:val="0"/>
        </w:rPr>
      </w:r>
    </w:p>
    <w:p w:rsidR="00000000" w:rsidDel="00000000" w:rsidP="00000000" w:rsidRDefault="00000000" w:rsidRPr="00000000" w14:paraId="000001A1">
      <w:pPr>
        <w:jc w:val="both"/>
        <w:rPr/>
      </w:pPr>
      <w:r w:rsidDel="00000000" w:rsidR="00000000" w:rsidRPr="00000000">
        <w:rPr>
          <w:rtl w:val="0"/>
        </w:rPr>
        <w:t xml:space="preserve">Коефициентите</w:t>
      </w:r>
      <m:oMath>
        <m:r>
          <w:rPr>
            <w:rFonts w:ascii="Cambria Math" w:cs="Cambria Math" w:eastAsia="Cambria Math" w:hAnsi="Cambria Math"/>
            <w:sz w:val="28"/>
            <w:szCs w:val="28"/>
          </w:rPr>
          <m:t xml:space="preserve">(</m:t>
        </m:r>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a</m:t>
            </m:r>
          </m:e>
          <m:sub>
            <m:r>
              <w:rPr>
                <w:rFonts w:ascii="Cambria Math" w:cs="Cambria Math" w:eastAsia="Cambria Math" w:hAnsi="Cambria Math"/>
                <w:sz w:val="28"/>
                <w:szCs w:val="28"/>
              </w:rPr>
              <m:t xml:space="preserve">1</m:t>
            </m:r>
          </m:sub>
        </m:sSub>
        <m:r>
          <w:rPr>
            <w:rFonts w:ascii="Cambria Math" w:cs="Cambria Math" w:eastAsia="Cambria Math" w:hAnsi="Cambria Math"/>
            <w:sz w:val="28"/>
            <w:szCs w:val="28"/>
          </w:rPr>
          <m:t xml:space="preserve">,</m:t>
        </m:r>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a</m:t>
            </m:r>
          </m:e>
          <m:sub>
            <m:r>
              <w:rPr>
                <w:rFonts w:ascii="Cambria Math" w:cs="Cambria Math" w:eastAsia="Cambria Math" w:hAnsi="Cambria Math"/>
                <w:sz w:val="28"/>
                <w:szCs w:val="28"/>
              </w:rPr>
              <m:t xml:space="preserve">2</m:t>
            </m:r>
          </m:sub>
        </m:sSub>
        <m:r>
          <w:rPr>
            <w:rFonts w:ascii="Cambria Math" w:cs="Cambria Math" w:eastAsia="Cambria Math" w:hAnsi="Cambria Math"/>
            <w:sz w:val="28"/>
            <w:szCs w:val="28"/>
          </w:rPr>
          <m:t xml:space="preserve">,</m:t>
        </m:r>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a</m:t>
            </m:r>
          </m:e>
          <m:sub>
            <m:r>
              <w:rPr>
                <w:rFonts w:ascii="Cambria Math" w:cs="Cambria Math" w:eastAsia="Cambria Math" w:hAnsi="Cambria Math"/>
                <w:sz w:val="28"/>
                <w:szCs w:val="28"/>
              </w:rPr>
              <m:t xml:space="preserve">3</m:t>
            </m:r>
          </m:sub>
        </m:sSub>
        <m:r>
          <w:rPr>
            <w:rFonts w:ascii="Cambria Math" w:cs="Cambria Math" w:eastAsia="Cambria Math" w:hAnsi="Cambria Math"/>
            <w:sz w:val="28"/>
            <w:szCs w:val="28"/>
          </w:rPr>
          <m:t xml:space="preserve">,</m:t>
        </m:r>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a</m:t>
            </m:r>
          </m:e>
          <m:sub>
            <m:r>
              <w:rPr>
                <w:rFonts w:ascii="Cambria Math" w:cs="Cambria Math" w:eastAsia="Cambria Math" w:hAnsi="Cambria Math"/>
                <w:sz w:val="28"/>
                <w:szCs w:val="28"/>
              </w:rPr>
              <m:t xml:space="preserve">4</m:t>
            </m:r>
          </m:sub>
        </m:sSub>
        <m:r>
          <w:rPr>
            <w:rFonts w:ascii="Cambria Math" w:cs="Cambria Math" w:eastAsia="Cambria Math" w:hAnsi="Cambria Math"/>
            <w:sz w:val="28"/>
            <w:szCs w:val="28"/>
          </w:rPr>
          <m:t xml:space="preserve">)</m:t>
        </m:r>
      </m:oMath>
      <w:r w:rsidDel="00000000" w:rsidR="00000000" w:rsidRPr="00000000">
        <w:rPr>
          <w:rtl w:val="0"/>
        </w:rPr>
        <w:t xml:space="preserve">трябва да се изчисляват заедно с останалите вътрешни параметри</w:t>
      </w:r>
      <m:oMath>
        <m:r>
          <w:rPr>
            <w:rFonts w:ascii="Cambria Math" w:cs="Cambria Math" w:eastAsia="Cambria Math" w:hAnsi="Cambria Math"/>
            <w:sz w:val="28"/>
            <w:szCs w:val="28"/>
          </w:rPr>
          <m:t xml:space="preserve">(</m:t>
        </m:r>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f,s</m:t>
            </m:r>
          </m:e>
          <m:sub>
            <m:r>
              <w:rPr>
                <w:rFonts w:ascii="Cambria Math" w:cs="Cambria Math" w:eastAsia="Cambria Math" w:hAnsi="Cambria Math"/>
                <w:sz w:val="28"/>
                <w:szCs w:val="28"/>
              </w:rPr>
              <m:t xml:space="preserve">x</m:t>
            </m:r>
          </m:sub>
        </m:sSub>
        <m:r>
          <w:rPr>
            <w:rFonts w:ascii="Cambria Math" w:cs="Cambria Math" w:eastAsia="Cambria Math" w:hAnsi="Cambria Math"/>
            <w:sz w:val="28"/>
            <w:szCs w:val="28"/>
          </w:rPr>
          <m:t xml:space="preserve">,</m:t>
        </m:r>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s</m:t>
            </m:r>
          </m:e>
          <m:sub>
            <m:r>
              <w:rPr>
                <w:rFonts w:ascii="Cambria Math" w:cs="Cambria Math" w:eastAsia="Cambria Math" w:hAnsi="Cambria Math"/>
                <w:sz w:val="28"/>
                <w:szCs w:val="28"/>
              </w:rPr>
              <m:t xml:space="preserve">y</m:t>
            </m:r>
          </m:sub>
        </m:sSub>
        <m:r>
          <w:rPr>
            <w:rFonts w:ascii="Cambria Math" w:cs="Cambria Math" w:eastAsia="Cambria Math" w:hAnsi="Cambria Math"/>
            <w:sz w:val="28"/>
            <w:szCs w:val="28"/>
          </w:rPr>
          <m:t xml:space="preserve">)</m:t>
        </m:r>
      </m:oMath>
      <w:r w:rsidDel="00000000" w:rsidR="00000000" w:rsidRPr="00000000">
        <w:rPr>
          <w:rtl w:val="0"/>
        </w:rPr>
        <w:t xml:space="preserve">и</w:t>
      </w:r>
      <m:oMath>
        <m:r>
          <w:rPr>
            <w:rFonts w:ascii="Cambria Math" w:cs="Cambria Math" w:eastAsia="Cambria Math" w:hAnsi="Cambria Math"/>
            <w:sz w:val="28"/>
            <w:szCs w:val="28"/>
          </w:rPr>
          <m:t xml:space="preserve">(</m:t>
        </m:r>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x</m:t>
            </m:r>
          </m:e>
          <m:sub>
            <m:r>
              <w:rPr>
                <w:rFonts w:ascii="Cambria Math" w:cs="Cambria Math" w:eastAsia="Cambria Math" w:hAnsi="Cambria Math"/>
                <w:sz w:val="28"/>
                <w:szCs w:val="28"/>
              </w:rPr>
              <m:t xml:space="preserve">0</m:t>
            </m:r>
          </m:sub>
        </m:sSub>
        <m:r>
          <w:rPr>
            <w:rFonts w:ascii="Cambria Math" w:cs="Cambria Math" w:eastAsia="Cambria Math" w:hAnsi="Cambria Math"/>
            <w:sz w:val="28"/>
            <w:szCs w:val="28"/>
          </w:rPr>
          <m:t xml:space="preserve">,</m:t>
        </m:r>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y</m:t>
            </m:r>
          </m:e>
          <m:sub>
            <m:r>
              <w:rPr>
                <w:rFonts w:ascii="Cambria Math" w:cs="Cambria Math" w:eastAsia="Cambria Math" w:hAnsi="Cambria Math"/>
                <w:sz w:val="28"/>
                <w:szCs w:val="28"/>
              </w:rPr>
              <m:t xml:space="preserve">0</m:t>
            </m:r>
          </m:sub>
        </m:sSub>
        <m:r>
          <w:rPr>
            <w:rFonts w:ascii="Cambria Math" w:cs="Cambria Math" w:eastAsia="Cambria Math" w:hAnsi="Cambria Math"/>
            <w:sz w:val="28"/>
            <w:szCs w:val="28"/>
          </w:rPr>
          <m:t xml:space="preserve">)</m:t>
        </m:r>
      </m:oMath>
      <w:r w:rsidDel="00000000" w:rsidR="00000000" w:rsidRPr="00000000">
        <w:rPr>
          <w:rtl w:val="0"/>
        </w:rPr>
        <w:t xml:space="preserve">в 3.1. Стандартната процедура за изчисляване е базирана на позицията на предварително известния шахматен шаблон, който се разглежда от много различни позиции и ориентации. След това външните параметри (</w:t>
      </w:r>
      <w:r w:rsidDel="00000000" w:rsidR="00000000" w:rsidRPr="00000000">
        <w:rPr>
          <w:b w:val="1"/>
          <w:rtl w:val="0"/>
        </w:rPr>
        <w:t xml:space="preserve">R</w:t>
      </w:r>
      <w:r w:rsidDel="00000000" w:rsidR="00000000" w:rsidRPr="00000000">
        <w:rPr>
          <w:rtl w:val="0"/>
        </w:rPr>
        <w:t xml:space="preserve">,</w:t>
      </w:r>
      <w:r w:rsidDel="00000000" w:rsidR="00000000" w:rsidRPr="00000000">
        <w:rPr>
          <w:b w:val="1"/>
          <w:rtl w:val="0"/>
        </w:rPr>
        <w:t xml:space="preserve">T</w:t>
      </w:r>
      <w:r w:rsidDel="00000000" w:rsidR="00000000" w:rsidRPr="00000000">
        <w:rPr>
          <w:rtl w:val="0"/>
        </w:rPr>
        <w:t xml:space="preserve">), както и вътрешните параметри, могат да бъдат оценени както е описано от </w:t>
      </w:r>
      <w:r w:rsidDel="00000000" w:rsidR="00000000" w:rsidRPr="00000000">
        <w:rPr>
          <w:b w:val="1"/>
          <w:rtl w:val="0"/>
        </w:rPr>
        <w:t xml:space="preserve">Zhang</w:t>
      </w:r>
      <w:r w:rsidDel="00000000" w:rsidR="00000000" w:rsidRPr="00000000">
        <w:rPr>
          <w:rtl w:val="0"/>
        </w:rPr>
        <w:t xml:space="preserve">[124,9].</w:t>
      </w:r>
    </w:p>
    <w:p w:rsidR="00000000" w:rsidDel="00000000" w:rsidP="00000000" w:rsidRDefault="00000000" w:rsidRPr="00000000" w14:paraId="000001A2">
      <w:pPr>
        <w:numPr>
          <w:ilvl w:val="1"/>
          <w:numId w:val="3"/>
        </w:numPr>
        <w:spacing w:after="0" w:lineRule="auto"/>
        <w:ind w:left="360"/>
        <w:jc w:val="both"/>
      </w:pPr>
      <w:r w:rsidDel="00000000" w:rsidR="00000000" w:rsidRPr="00000000">
        <w:rPr>
          <w:b w:val="1"/>
          <w:rtl w:val="0"/>
        </w:rPr>
        <w:t xml:space="preserve">Засичане на дъска</w:t>
      </w:r>
      <w:r w:rsidDel="00000000" w:rsidR="00000000" w:rsidRPr="00000000">
        <w:rPr>
          <w:rtl w:val="0"/>
        </w:rPr>
      </w:r>
    </w:p>
    <w:p w:rsidR="00000000" w:rsidDel="00000000" w:rsidP="00000000" w:rsidRDefault="00000000" w:rsidRPr="00000000" w14:paraId="000001A3">
      <w:pPr>
        <w:jc w:val="both"/>
        <w:rPr/>
      </w:pPr>
      <w:r w:rsidDel="00000000" w:rsidR="00000000" w:rsidRPr="00000000">
        <w:rPr>
          <w:rtl w:val="0"/>
        </w:rPr>
        <w:t xml:space="preserve">Възможно е да се намерят върховете на шахматна дъска в обикновено изображение като първо се намерят ъглите на изображението и впоследствие се наложат глобални ограничения върху тяхното подреждане. Въпреки това този подход не е подходящ за изображения с ниска резолюция(например в диапазон</w:t>
      </w:r>
      <m:oMath>
        <m:sSup>
          <m:sSupPr>
            <m:ctrlPr>
              <w:rPr>
                <w:rFonts w:ascii="Cambria Math" w:cs="Cambria Math" w:eastAsia="Cambria Math" w:hAnsi="Cambria Math"/>
                <w:sz w:val="28"/>
                <w:szCs w:val="28"/>
              </w:rPr>
            </m:ctrlPr>
          </m:sSupPr>
          <m:e>
            <m:r>
              <w:rPr>
                <w:rFonts w:ascii="Cambria Math" w:cs="Cambria Math" w:eastAsia="Cambria Math" w:hAnsi="Cambria Math"/>
                <w:sz w:val="28"/>
                <w:szCs w:val="28"/>
              </w:rPr>
              <m:t xml:space="preserve">100-500 px</m:t>
            </m:r>
          </m:e>
          <m:sup>
            <m:r>
              <w:rPr>
                <w:rFonts w:ascii="Cambria Math" w:cs="Cambria Math" w:eastAsia="Cambria Math" w:hAnsi="Cambria Math"/>
                <w:sz w:val="28"/>
                <w:szCs w:val="28"/>
              </w:rPr>
              <m:t xml:space="preserve">2</m:t>
            </m:r>
          </m:sup>
        </m:sSup>
      </m:oMath>
      <w:r w:rsidDel="00000000" w:rsidR="00000000" w:rsidRPr="00000000">
        <w:rPr>
          <w:rtl w:val="0"/>
        </w:rPr>
        <w:t xml:space="preserve">), защото локалната структура на изображението е нарушена от вземането на проби, както е показано на фиг. 3.1. Освен това, тези артефакти се влошават, когато дъската се гледа в далечни или наклонени позиции, които са от съществено значение за висококачественото калибриране. Това е сериозно препятствие за прилагането на съществуващите методи за калибриране за нови типове камери. Например, амплитудния сигнал от типична ToF камера прилича на обикновено изображение в сива скала, но е с много ниска пространствена разделителна способност(например 176х144), също и шумно. Въпреки това е необходимо калибриране на тези устройства, за да ги комбинираме с обикновена цветна камера за 3D моделиране и рендиране(</w:t>
      </w:r>
      <w:r w:rsidDel="00000000" w:rsidR="00000000" w:rsidRPr="00000000">
        <w:rPr>
          <w:b w:val="1"/>
          <w:rtl w:val="0"/>
        </w:rPr>
        <w:t xml:space="preserve">3-D modelling and rendering</w:t>
      </w:r>
      <w:r w:rsidDel="00000000" w:rsidR="00000000" w:rsidRPr="00000000">
        <w:rPr>
          <w:rtl w:val="0"/>
        </w:rPr>
        <w:t xml:space="preserve">).</w:t>
      </w:r>
    </w:p>
    <w:p w:rsidR="00000000" w:rsidDel="00000000" w:rsidP="00000000" w:rsidRDefault="00000000" w:rsidRPr="00000000" w14:paraId="000001A4">
      <w:pPr>
        <w:jc w:val="both"/>
        <w:rPr/>
      </w:pPr>
      <w:r w:rsidDel="00000000" w:rsidR="00000000" w:rsidRPr="00000000">
        <w:rPr>
          <w:rtl w:val="0"/>
        </w:rPr>
        <w:t xml:space="preserve">Методът описан тук е базиран на трансформацията на Hough и ефективно се вписва в </w:t>
      </w:r>
      <w:r w:rsidDel="00000000" w:rsidR="00000000" w:rsidRPr="00000000">
        <w:rPr>
          <w:i w:val="1"/>
          <w:rtl w:val="0"/>
        </w:rPr>
        <w:t xml:space="preserve">глобалния</w:t>
      </w:r>
      <w:r w:rsidDel="00000000" w:rsidR="00000000" w:rsidRPr="00000000">
        <w:rPr>
          <w:rtl w:val="0"/>
        </w:rPr>
        <w:t xml:space="preserve"> модел на линиите на шахматната дъска. Този процес е много по-малко чувствителен към данни с ниска резолюция поради две причини. Първо, информацията е интегрирана в изходното изображение, защото всеки връх се получава от пресичането на две линии. Второ, структурата на прав ъгъл е съществено по-проста от тази на ъгловия елемент. Въпреки това, за да този подход е възможен, се предполага, че всяко изкривяване на лещата е прекалкулирано, за да изображението на шаблона съдържа прави ъгли. Това не е сериозно ограничение поради две причини. Относително лесно е да намериш достатъчно дъски(чрез всеки евристичен метод) за получаване на вярно изчисление на вътрешните и на лещатата параметри. Наистина, това може да се направи от единствено изображение попринцип. Най-трудните проблеми на реконструкцията и относителното ориентиране могат да бъдат решени чрез добавяне на новооткритите дъски, завършващи с корекция на пакет, която също прецизира първоначалните вътрешни параметри. Второ, ToF устройствата използвани тук имат фиксирани лещи, които са запечатани вътре в корпуса на камерата. Това означава, че вътрешните параметри от предходната калибрация могат да се преизползват.</w:t>
      </w:r>
    </w:p>
    <w:p w:rsidR="00000000" w:rsidDel="00000000" w:rsidP="00000000" w:rsidRDefault="00000000" w:rsidRPr="00000000" w14:paraId="000001A5">
      <w:pPr>
        <w:jc w:val="both"/>
        <w:rPr/>
      </w:pPr>
      <w:r w:rsidDel="00000000" w:rsidR="00000000" w:rsidRPr="00000000">
        <w:rPr>
          <w:rtl w:val="0"/>
        </w:rPr>
        <w:t xml:space="preserve">Друг метод на </w:t>
      </w:r>
      <w:r w:rsidDel="00000000" w:rsidR="00000000" w:rsidRPr="00000000">
        <w:rPr>
          <w:b w:val="1"/>
          <w:rtl w:val="0"/>
        </w:rPr>
        <w:t xml:space="preserve">Hough </w:t>
      </w:r>
      <w:r w:rsidDel="00000000" w:rsidR="00000000" w:rsidRPr="00000000">
        <w:rPr>
          <w:rtl w:val="0"/>
        </w:rPr>
        <w:t xml:space="preserve">за засичане на шахматна дъска е представен от </w:t>
      </w:r>
      <w:r w:rsidDel="00000000" w:rsidR="00000000" w:rsidRPr="00000000">
        <w:rPr>
          <w:b w:val="1"/>
          <w:rtl w:val="0"/>
        </w:rPr>
        <w:t xml:space="preserve">de la Escalera and Armingol</w:t>
      </w:r>
      <w:r w:rsidDel="00000000" w:rsidR="00000000" w:rsidRPr="00000000">
        <w:rPr>
          <w:rtl w:val="0"/>
        </w:rPr>
        <w:t xml:space="preserve">. Техният алгоритъм включва </w:t>
      </w:r>
      <w:r w:rsidDel="00000000" w:rsidR="00000000" w:rsidRPr="00000000">
        <w:rPr>
          <w:i w:val="1"/>
          <w:rtl w:val="0"/>
        </w:rPr>
        <w:t xml:space="preserve">поларна</w:t>
      </w:r>
      <w:r w:rsidDel="00000000" w:rsidR="00000000" w:rsidRPr="00000000">
        <w:rPr>
          <w:rtl w:val="0"/>
        </w:rPr>
        <w:t xml:space="preserve"> Hough трансформация на всички точки с висок градиент в изображението. Това води до шаблон, който съдържа връх за всеки ред от шаблона. Все пак не е еднозначно получаване на тези върхове, защото техните местоположения силно зависят от неизвестната ориентация на линиите на изображението. Следователно всички локални максимуми са засечени чрез морфологични операции и втора </w:t>
      </w:r>
      <w:r w:rsidDel="00000000" w:rsidR="00000000" w:rsidRPr="00000000">
        <w:rPr>
          <w:b w:val="1"/>
          <w:rtl w:val="0"/>
        </w:rPr>
        <w:t xml:space="preserve">Hough </w:t>
      </w:r>
      <w:r w:rsidDel="00000000" w:rsidR="00000000" w:rsidRPr="00000000">
        <w:rPr>
          <w:rtl w:val="0"/>
        </w:rPr>
        <w:t xml:space="preserve">трансформация е приложена към резултатните данни в [24]. Истистинските върхове ще образуват колинеарни множества в първата трансформацията и така последната задача е засичането на два върха във втората Hough трансформация,</w:t>
      </w:r>
    </w:p>
    <w:p w:rsidR="00000000" w:rsidDel="00000000" w:rsidP="00000000" w:rsidRDefault="00000000" w:rsidRPr="00000000" w14:paraId="000001A6">
      <w:pPr>
        <w:jc w:val="both"/>
        <w:rPr/>
      </w:pPr>
      <w:r w:rsidDel="00000000" w:rsidR="00000000" w:rsidRPr="00000000">
        <w:rPr>
          <w:rtl w:val="0"/>
        </w:rPr>
        <w:t xml:space="preserve">Методът описан в тази глава е доста различен. Той използва градиента в </w:t>
      </w:r>
      <w:r w:rsidDel="00000000" w:rsidR="00000000" w:rsidRPr="00000000">
        <w:rPr>
          <w:i w:val="1"/>
          <w:rtl w:val="0"/>
        </w:rPr>
        <w:t xml:space="preserve">ориентацията</w:t>
      </w:r>
      <w:r w:rsidDel="00000000" w:rsidR="00000000" w:rsidRPr="00000000">
        <w:rPr>
          <w:rtl w:val="0"/>
        </w:rPr>
        <w:t xml:space="preserve">, както и магнитута във всяка точка, за да осигури координатна система по осове изравняване (</w:t>
      </w:r>
      <w:r w:rsidDel="00000000" w:rsidR="00000000" w:rsidRPr="00000000">
        <w:rPr>
          <w:b w:val="1"/>
          <w:rtl w:val="0"/>
        </w:rPr>
        <w:t xml:space="preserve">axis-aligned coordinate system</w:t>
      </w:r>
      <w:r w:rsidDel="00000000" w:rsidR="00000000" w:rsidRPr="00000000">
        <w:rPr>
          <w:rtl w:val="0"/>
        </w:rPr>
        <w:t xml:space="preserve">) за всяко изображение в шаблона. Приложени са отделни </w:t>
      </w:r>
      <w:r w:rsidDel="00000000" w:rsidR="00000000" w:rsidRPr="00000000">
        <w:rPr>
          <w:b w:val="1"/>
          <w:rtl w:val="0"/>
        </w:rPr>
        <w:t xml:space="preserve">Hough </w:t>
      </w:r>
      <w:r w:rsidDel="00000000" w:rsidR="00000000" w:rsidRPr="00000000">
        <w:rPr>
          <w:rtl w:val="0"/>
        </w:rPr>
        <w:t xml:space="preserve">трансформации в </w:t>
      </w:r>
      <w:r w:rsidDel="00000000" w:rsidR="00000000" w:rsidRPr="00000000">
        <w:rPr>
          <w:b w:val="1"/>
          <w:rtl w:val="0"/>
        </w:rPr>
        <w:t xml:space="preserve">x</w:t>
      </w:r>
      <w:r w:rsidDel="00000000" w:rsidR="00000000" w:rsidRPr="00000000">
        <w:rPr>
          <w:rtl w:val="0"/>
        </w:rPr>
        <w:t xml:space="preserve"> и </w:t>
      </w:r>
      <w:r w:rsidDel="00000000" w:rsidR="00000000" w:rsidRPr="00000000">
        <w:rPr>
          <w:b w:val="1"/>
          <w:rtl w:val="0"/>
        </w:rPr>
        <w:t xml:space="preserve">y</w:t>
      </w:r>
      <w:r w:rsidDel="00000000" w:rsidR="00000000" w:rsidRPr="00000000">
        <w:rPr>
          <w:rtl w:val="0"/>
        </w:rPr>
        <w:t xml:space="preserve"> направления в локалната координатна система. По конструкция координатата на наклона на която и да е конструкция е близка до нула в съответното декартово преобразуване на Hough. Това означава, че средно върховете се появяват по фиксираната ос на всяка трансформация и могат да бъдат намерени чрез проста </w:t>
      </w:r>
      <w:r w:rsidDel="00000000" w:rsidR="00000000" w:rsidRPr="00000000">
        <w:rPr>
          <w:b w:val="1"/>
          <w:rtl w:val="0"/>
        </w:rPr>
        <w:t xml:space="preserve">sweep-line</w:t>
      </w:r>
      <w:r w:rsidDel="00000000" w:rsidR="00000000" w:rsidRPr="00000000">
        <w:rPr>
          <w:rtl w:val="0"/>
        </w:rPr>
        <w:t xml:space="preserve"> процедура. Освен това позната</w:t>
      </w:r>
      <m:oMath>
        <m:r>
          <w:rPr>
            <w:rFonts w:ascii="Cambria Math" w:cs="Cambria Math" w:eastAsia="Cambria Math" w:hAnsi="Cambria Math"/>
            <w:sz w:val="28"/>
            <w:szCs w:val="28"/>
          </w:rPr>
          <m:t xml:space="preserve">l x m</m:t>
        </m:r>
      </m:oMath>
      <w:r w:rsidDel="00000000" w:rsidR="00000000" w:rsidRPr="00000000">
        <w:rPr>
          <w:rtl w:val="0"/>
        </w:rPr>
        <w:t xml:space="preserve">структура на грида улеснява идентифицирането на опитамното </w:t>
      </w:r>
      <w:r w:rsidDel="00000000" w:rsidR="00000000" w:rsidRPr="00000000">
        <w:rPr>
          <w:b w:val="1"/>
          <w:rtl w:val="0"/>
        </w:rPr>
        <w:t xml:space="preserve">sweep-line</w:t>
      </w:r>
      <w:r w:rsidDel="00000000" w:rsidR="00000000" w:rsidRPr="00000000">
        <w:rPr>
          <w:rtl w:val="0"/>
        </w:rPr>
        <w:t xml:space="preserve"> във всяка трансформация. Накрая, двете оптимални sweep-lines карти директно връщат директно до моливи(????</w:t>
      </w:r>
      <w:r w:rsidDel="00000000" w:rsidR="00000000" w:rsidRPr="00000000">
        <w:rPr>
          <w:i w:val="1"/>
          <w:rtl w:val="0"/>
        </w:rPr>
        <w:t xml:space="preserve">pencils</w:t>
      </w:r>
      <w:r w:rsidDel="00000000" w:rsidR="00000000" w:rsidRPr="00000000">
        <w:rPr>
          <w:rtl w:val="0"/>
        </w:rPr>
        <w:t xml:space="preserve">) на</w:t>
      </w:r>
      <m:oMath>
        <m:r>
          <w:rPr>
            <w:rFonts w:ascii="Cambria Math" w:cs="Cambria Math" w:eastAsia="Cambria Math" w:hAnsi="Cambria Math"/>
            <w:sz w:val="28"/>
            <w:szCs w:val="28"/>
          </w:rPr>
          <m:t xml:space="preserve">l</m:t>
        </m:r>
      </m:oMath>
      <w:r w:rsidDel="00000000" w:rsidR="00000000" w:rsidRPr="00000000">
        <w:rPr>
          <w:rtl w:val="0"/>
        </w:rPr>
        <w:t xml:space="preserve">и</w:t>
      </w:r>
      <m:oMath>
        <m:r>
          <w:rPr>
            <w:rFonts w:ascii="Cambria Math" w:cs="Cambria Math" w:eastAsia="Cambria Math" w:hAnsi="Cambria Math"/>
            <w:sz w:val="28"/>
            <w:szCs w:val="28"/>
          </w:rPr>
          <m:t xml:space="preserve">m</m:t>
        </m:r>
      </m:oMath>
      <w:r w:rsidDel="00000000" w:rsidR="00000000" w:rsidRPr="00000000">
        <w:rPr>
          <w:rtl w:val="0"/>
        </w:rPr>
        <w:t xml:space="preserve">линии в оригиналното изображение, поради декартовия характен на трансформация. Принципът на всеки метод е показан на фиг.3.1.</w:t>
      </w:r>
    </w:p>
    <w:p w:rsidR="00000000" w:rsidDel="00000000" w:rsidP="00000000" w:rsidRDefault="00000000" w:rsidRPr="00000000" w14:paraId="000001A7">
      <w:pPr>
        <w:jc w:val="both"/>
        <w:rPr/>
      </w:pPr>
      <w:r w:rsidDel="00000000" w:rsidR="00000000" w:rsidRPr="00000000">
        <w:rPr>
          <w:rtl w:val="0"/>
        </w:rPr>
        <w:t xml:space="preserve">Трябва да се отбележи, че метода представен тук е бил създаден специално за работа с ToF камери. Поради тази причина, </w:t>
      </w:r>
      <w:r w:rsidDel="00000000" w:rsidR="00000000" w:rsidRPr="00000000">
        <w:rPr>
          <w:b w:val="1"/>
          <w:rtl w:val="0"/>
        </w:rPr>
        <w:t xml:space="preserve">обхватът </w:t>
      </w:r>
      <w:r w:rsidDel="00000000" w:rsidR="00000000" w:rsidRPr="00000000">
        <w:rPr>
          <w:rtl w:val="0"/>
        </w:rPr>
        <w:t xml:space="preserve">както и интензитета на данните са използват за подпомагане на сегментирането в секция 3.3.2. Въпреки това, тази стъпка би могла лесно да се замени с подходяща процедура за изваждане на фона, в който случай новия метод може да бъде приложен към оригиналното </w:t>
      </w:r>
      <w:r w:rsidDel="00000000" w:rsidR="00000000" w:rsidRPr="00000000">
        <w:rPr>
          <w:b w:val="1"/>
          <w:rtl w:val="0"/>
        </w:rPr>
        <w:t xml:space="preserve">RGB</w:t>
      </w:r>
      <w:r w:rsidDel="00000000" w:rsidR="00000000" w:rsidRPr="00000000">
        <w:rPr>
          <w:rtl w:val="0"/>
        </w:rPr>
        <w:t xml:space="preserve"> изображение. Калибрирането на камерата обикновено се извършва при контролирани условия и поради това няма нужда от динамичен модел на фона.</w:t>
      </w:r>
    </w:p>
    <w:p w:rsidR="00000000" w:rsidDel="00000000" w:rsidP="00000000" w:rsidRDefault="00000000" w:rsidRPr="00000000" w14:paraId="000001A8">
      <w:pPr>
        <w:spacing w:after="0" w:lineRule="auto"/>
        <w:ind w:left="360" w:firstLine="0"/>
        <w:jc w:val="both"/>
        <w:rPr/>
      </w:pPr>
      <w:r w:rsidDel="00000000" w:rsidR="00000000" w:rsidRPr="00000000">
        <w:rPr>
          <w:b w:val="1"/>
          <w:rtl w:val="0"/>
        </w:rPr>
        <w:t xml:space="preserve">3.3.1 Дискусия</w:t>
      </w:r>
      <w:r w:rsidDel="00000000" w:rsidR="00000000" w:rsidRPr="00000000">
        <w:rPr>
          <w:rtl w:val="0"/>
        </w:rPr>
      </w:r>
    </w:p>
    <w:p w:rsidR="00000000" w:rsidDel="00000000" w:rsidP="00000000" w:rsidRDefault="00000000" w:rsidRPr="00000000" w14:paraId="000001A9">
      <w:pPr>
        <w:jc w:val="both"/>
        <w:rPr/>
      </w:pPr>
      <w:r w:rsidDel="00000000" w:rsidR="00000000" w:rsidRPr="00000000">
        <w:rPr>
          <w:rtl w:val="0"/>
        </w:rPr>
        <w:t xml:space="preserve">Новият метод е описан в секция 3.3.; предварителната обработка и сегментирането са обяснени съответно в секции 3.3.2 и 33.3, докато секция 3.3.4  описва геометричното представяне на данните. Необходимите трансформации на Hough са дефинирани в сек. 3.3.5 и анализирани в сек. 3.3.6.</w:t>
      </w:r>
    </w:p>
    <w:p w:rsidR="00000000" w:rsidDel="00000000" w:rsidP="00000000" w:rsidRDefault="00000000" w:rsidRPr="00000000" w14:paraId="000001AA">
      <w:pPr>
        <w:jc w:val="both"/>
        <w:rPr/>
      </w:pPr>
      <w:r w:rsidDel="00000000" w:rsidR="00000000" w:rsidRPr="00000000">
        <w:rPr>
          <w:rtl w:val="0"/>
        </w:rPr>
        <w:t xml:space="preserve">Матриците и векторите ще бъдат написани в </w:t>
      </w:r>
      <w:r w:rsidDel="00000000" w:rsidR="00000000" w:rsidRPr="00000000">
        <w:rPr>
          <w:b w:val="1"/>
          <w:rtl w:val="0"/>
        </w:rPr>
        <w:t xml:space="preserve">bold</w:t>
      </w:r>
      <w:r w:rsidDel="00000000" w:rsidR="00000000" w:rsidRPr="00000000">
        <w:rPr>
          <w:rtl w:val="0"/>
        </w:rPr>
        <w:t xml:space="preserve">, например </w:t>
      </w:r>
      <w:r w:rsidDel="00000000" w:rsidR="00000000" w:rsidRPr="00000000">
        <w:rPr>
          <w:b w:val="1"/>
          <w:rtl w:val="0"/>
        </w:rPr>
        <w:t xml:space="preserve">M</w:t>
      </w:r>
      <w:r w:rsidDel="00000000" w:rsidR="00000000" w:rsidRPr="00000000">
        <w:rPr>
          <w:rtl w:val="0"/>
        </w:rPr>
        <w:t xml:space="preserve">, </w:t>
      </w:r>
      <w:r w:rsidDel="00000000" w:rsidR="00000000" w:rsidRPr="00000000">
        <w:rPr>
          <w:b w:val="1"/>
          <w:rtl w:val="0"/>
        </w:rPr>
        <w:t xml:space="preserve">v</w:t>
      </w:r>
      <w:r w:rsidDel="00000000" w:rsidR="00000000" w:rsidRPr="00000000">
        <w:rPr>
          <w:rtl w:val="0"/>
        </w:rPr>
        <w:t xml:space="preserve">, и евклидовата дължина се се означава с </w:t>
      </w:r>
      <m:oMath>
        <m:d>
          <m:dPr>
            <m:begChr m:val="|"/>
            <m:endChr m:val="|"/>
            <m:ctrlPr>
              <w:rPr/>
            </m:ctrlPr>
          </m:dPr>
          <m:e>
            <m:r>
              <w:rPr/>
              <m:t xml:space="preserve">v</m:t>
            </m:r>
          </m:e>
        </m:d>
      </m:oMath>
      <w:r w:rsidDel="00000000" w:rsidR="00000000" w:rsidRPr="00000000">
        <w:rPr>
          <w:rtl w:val="0"/>
        </w:rPr>
        <w:t xml:space="preserve">. Равенството до цяло ненулево число ще бъде означено с </w:t>
      </w:r>
      <m:oMath>
        <m:r>
          <w:rPr/>
          <m:t xml:space="preserve">v</m:t>
        </m:r>
        <m:r>
          <w:rPr/>
          <m:t>≃</m:t>
        </m:r>
        <m:r>
          <w:rPr/>
          <m:t xml:space="preserve">u</m:t>
        </m:r>
      </m:oMath>
      <w:r w:rsidDel="00000000" w:rsidR="00000000" w:rsidRPr="00000000">
        <w:rPr>
          <w:rtl w:val="0"/>
        </w:rPr>
        <w:t xml:space="preserve">. Точките на изображението и линиите ще се представят в хомогенна координатни с</w:t>
      </w:r>
      <m:oMath>
        <m:r>
          <w:rPr/>
          <m:t xml:space="preserve">p</m:t>
        </m:r>
        <m:r>
          <w:rPr/>
          <m:t>≃</m:t>
        </m:r>
        <m:sSup>
          <m:sSupPr>
            <m:ctrlPr>
              <w:rPr>
                <w:rFonts w:ascii="Cambria Math" w:cs="Cambria Math" w:eastAsia="Cambria Math" w:hAnsi="Cambria Math"/>
                <w:sz w:val="28"/>
                <w:szCs w:val="28"/>
              </w:rPr>
            </m:ctrlPr>
          </m:sSupPr>
          <m:e>
            <m:r>
              <w:rPr>
                <w:rFonts w:ascii="Cambria Math" w:cs="Cambria Math" w:eastAsia="Cambria Math" w:hAnsi="Cambria Math"/>
                <w:sz w:val="28"/>
                <w:szCs w:val="28"/>
              </w:rPr>
              <m:t xml:space="preserve">(</m:t>
            </m:r>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x</m:t>
                </m:r>
              </m:e>
              <m:sub/>
            </m:sSub>
            <m:r>
              <w:rPr>
                <w:rFonts w:ascii="Cambria Math" w:cs="Cambria Math" w:eastAsia="Cambria Math" w:hAnsi="Cambria Math"/>
                <w:sz w:val="28"/>
                <w:szCs w:val="28"/>
              </w:rPr>
              <m:t xml:space="preserve">,</m:t>
            </m:r>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y</m:t>
                </m:r>
              </m:e>
              <m:sub/>
            </m:sSub>
            <m:r>
              <w:rPr>
                <w:rFonts w:ascii="Cambria Math" w:cs="Cambria Math" w:eastAsia="Cambria Math" w:hAnsi="Cambria Math"/>
                <w:sz w:val="28"/>
                <w:szCs w:val="28"/>
              </w:rPr>
              <m:t xml:space="preserve">,1)</m:t>
            </m:r>
          </m:e>
          <m:sup>
            <m:r>
              <w:rPr>
                <w:rFonts w:ascii="Cambria Math" w:cs="Cambria Math" w:eastAsia="Cambria Math" w:hAnsi="Cambria Math"/>
                <w:sz w:val="28"/>
                <w:szCs w:val="28"/>
              </w:rPr>
              <m:t xml:space="preserve">T</m:t>
            </m:r>
          </m:sup>
        </m:sSup>
      </m:oMath>
      <w:r w:rsidDel="00000000" w:rsidR="00000000" w:rsidRPr="00000000">
        <w:rPr>
          <w:rtl w:val="0"/>
        </w:rPr>
        <w:t xml:space="preserve">и </w:t>
      </w:r>
      <m:oMath>
        <m:r>
          <w:rPr>
            <w:rFonts w:ascii="Cambria Math" w:cs="Cambria Math" w:eastAsia="Cambria Math" w:hAnsi="Cambria Math"/>
            <w:sz w:val="28"/>
            <w:szCs w:val="28"/>
          </w:rPr>
          <m:t xml:space="preserve">l</m:t>
        </m:r>
        <m:r>
          <w:rPr>
            <w:rFonts w:ascii="Cambria Math" w:cs="Cambria Math" w:eastAsia="Cambria Math" w:hAnsi="Cambria Math"/>
            <w:sz w:val="28"/>
            <w:szCs w:val="28"/>
          </w:rPr>
          <m:t>≃</m:t>
        </m:r>
        <m:r>
          <w:rPr>
            <w:rFonts w:ascii="Cambria Math" w:cs="Cambria Math" w:eastAsia="Cambria Math" w:hAnsi="Cambria Math"/>
            <w:sz w:val="28"/>
            <w:szCs w:val="28"/>
          </w:rPr>
          <m:t xml:space="preserve">(</m:t>
        </m:r>
        <m:r>
          <w:rPr>
            <w:rFonts w:ascii="Cambria Math" w:cs="Cambria Math" w:eastAsia="Cambria Math" w:hAnsi="Cambria Math"/>
            <w:sz w:val="28"/>
            <w:szCs w:val="28"/>
          </w:rPr>
          <m:t>α</m:t>
        </m:r>
        <m:r>
          <w:rPr>
            <w:rFonts w:ascii="Cambria Math" w:cs="Cambria Math" w:eastAsia="Cambria Math" w:hAnsi="Cambria Math"/>
            <w:sz w:val="28"/>
            <w:szCs w:val="28"/>
          </w:rPr>
          <m:t xml:space="preserve">,</m:t>
        </m:r>
        <m:r>
          <w:rPr>
            <w:rFonts w:ascii="Cambria Math" w:cs="Cambria Math" w:eastAsia="Cambria Math" w:hAnsi="Cambria Math"/>
            <w:sz w:val="28"/>
            <w:szCs w:val="28"/>
          </w:rPr>
          <m:t>β</m:t>
        </m:r>
        <m:r>
          <w:rPr>
            <w:rFonts w:ascii="Cambria Math" w:cs="Cambria Math" w:eastAsia="Cambria Math" w:hAnsi="Cambria Math"/>
            <w:sz w:val="28"/>
            <w:szCs w:val="28"/>
          </w:rPr>
          <m:t xml:space="preserve">,</m:t>
        </m:r>
        <m:r>
          <w:rPr>
            <w:rFonts w:ascii="Cambria Math" w:cs="Cambria Math" w:eastAsia="Cambria Math" w:hAnsi="Cambria Math"/>
            <w:sz w:val="28"/>
            <w:szCs w:val="28"/>
          </w:rPr>
          <m:t>γ</m:t>
        </m:r>
        <m:r>
          <w:rPr>
            <w:rFonts w:ascii="Cambria Math" w:cs="Cambria Math" w:eastAsia="Cambria Math" w:hAnsi="Cambria Math"/>
            <w:sz w:val="28"/>
            <w:szCs w:val="28"/>
          </w:rPr>
          <m:t xml:space="preserve">)</m:t>
        </m:r>
      </m:oMath>
      <w:r w:rsidDel="00000000" w:rsidR="00000000" w:rsidRPr="00000000">
        <w:rPr>
          <w:rtl w:val="0"/>
        </w:rPr>
        <w:t xml:space="preserve">, такива че </w:t>
      </w:r>
      <m:oMath>
        <m:r>
          <w:rPr/>
          <m:t xml:space="preserve">lp=0</m:t>
        </m:r>
      </m:oMath>
      <w:r w:rsidDel="00000000" w:rsidR="00000000" w:rsidRPr="00000000">
        <w:rPr>
          <w:rtl w:val="0"/>
        </w:rPr>
        <w:t xml:space="preserve">, ако</w:t>
      </w:r>
      <m:oMath>
        <m:r>
          <w:rPr/>
          <m:t xml:space="preserve">l</m:t>
        </m:r>
      </m:oMath>
      <w:r w:rsidDel="00000000" w:rsidR="00000000" w:rsidRPr="00000000">
        <w:rPr>
          <w:rtl w:val="0"/>
        </w:rPr>
        <w:t xml:space="preserve"> мине през</w:t>
      </w:r>
      <m:oMath>
        <m:r>
          <w:rPr/>
          <m:t xml:space="preserve">p</m:t>
        </m:r>
      </m:oMath>
      <w:r w:rsidDel="00000000" w:rsidR="00000000" w:rsidRPr="00000000">
        <w:rPr>
          <w:rtl w:val="0"/>
        </w:rPr>
        <w:t xml:space="preserve">. Пресечната точка на двете линии може да се получи от</w:t>
      </w:r>
      <m:oMath>
        <m:sSup>
          <m:sSupPr>
            <m:ctrlPr>
              <w:rPr>
                <w:rFonts w:ascii="Cambria Math" w:cs="Cambria Math" w:eastAsia="Cambria Math" w:hAnsi="Cambria Math"/>
                <w:sz w:val="28"/>
                <w:szCs w:val="28"/>
              </w:rPr>
            </m:ctrlPr>
          </m:sSupPr>
          <m:e>
            <m:r>
              <w:rPr>
                <w:rFonts w:ascii="Cambria Math" w:cs="Cambria Math" w:eastAsia="Cambria Math" w:hAnsi="Cambria Math"/>
                <w:sz w:val="28"/>
                <w:szCs w:val="28"/>
              </w:rPr>
              <m:t xml:space="preserve">(l</m:t>
            </m:r>
            <m:r>
              <w:rPr>
                <w:rFonts w:ascii="Cambria Math" w:cs="Cambria Math" w:eastAsia="Cambria Math" w:hAnsi="Cambria Math"/>
                <w:sz w:val="28"/>
                <w:szCs w:val="28"/>
              </w:rPr>
              <m:t>×</m:t>
            </m:r>
            <m:r>
              <w:rPr>
                <w:rFonts w:ascii="Cambria Math" w:cs="Cambria Math" w:eastAsia="Cambria Math" w:hAnsi="Cambria Math"/>
                <w:sz w:val="28"/>
                <w:szCs w:val="28"/>
              </w:rPr>
              <m:t xml:space="preserve">m)</m:t>
            </m:r>
          </m:e>
          <m:sup>
            <m:r>
              <w:rPr>
                <w:rFonts w:ascii="Cambria Math" w:cs="Cambria Math" w:eastAsia="Cambria Math" w:hAnsi="Cambria Math"/>
                <w:sz w:val="28"/>
                <w:szCs w:val="28"/>
              </w:rPr>
              <m:t xml:space="preserve">T</m:t>
            </m:r>
          </m:sup>
        </m:sSup>
      </m:oMath>
      <w:r w:rsidDel="00000000" w:rsidR="00000000" w:rsidRPr="00000000">
        <w:rPr>
          <w:rtl w:val="0"/>
        </w:rPr>
        <w:t xml:space="preserve">.  Задание от променлива </w:t>
      </w:r>
      <w:r w:rsidDel="00000000" w:rsidR="00000000" w:rsidRPr="00000000">
        <w:rPr>
          <w:b w:val="1"/>
          <w:rtl w:val="0"/>
        </w:rPr>
        <w:t xml:space="preserve">a</w:t>
      </w:r>
      <w:r w:rsidDel="00000000" w:rsidR="00000000" w:rsidRPr="00000000">
        <w:rPr>
          <w:rtl w:val="0"/>
        </w:rPr>
        <w:t xml:space="preserve"> към проблемлива </w:t>
      </w:r>
      <w:r w:rsidDel="00000000" w:rsidR="00000000" w:rsidRPr="00000000">
        <w:rPr>
          <w:b w:val="1"/>
          <w:rtl w:val="0"/>
        </w:rPr>
        <w:t xml:space="preserve">b</w:t>
      </w:r>
      <w:r w:rsidDel="00000000" w:rsidR="00000000" w:rsidRPr="00000000">
        <w:rPr>
          <w:rtl w:val="0"/>
        </w:rPr>
        <w:t xml:space="preserve"> ще бъде записано</w:t>
      </w:r>
      <m:oMath>
        <m:r>
          <w:rPr>
            <w:rFonts w:ascii="Cambria Math" w:cs="Cambria Math" w:eastAsia="Cambria Math" w:hAnsi="Cambria Math"/>
            <w:sz w:val="28"/>
            <w:szCs w:val="28"/>
          </w:rPr>
          <m:t xml:space="preserve">b</m:t>
        </m:r>
        <m:r>
          <w:rPr>
            <w:rFonts w:ascii="Cambria Math" w:cs="Cambria Math" w:eastAsia="Cambria Math" w:hAnsi="Cambria Math"/>
            <w:sz w:val="28"/>
            <w:szCs w:val="28"/>
          </w:rPr>
          <m:t>←</m:t>
        </m:r>
        <m:r>
          <w:rPr>
            <w:rFonts w:ascii="Cambria Math" w:cs="Cambria Math" w:eastAsia="Cambria Math" w:hAnsi="Cambria Math"/>
            <w:sz w:val="28"/>
            <w:szCs w:val="28"/>
          </w:rPr>
          <m:t xml:space="preserve">a</m:t>
        </m:r>
      </m:oMath>
      <w:r w:rsidDel="00000000" w:rsidR="00000000" w:rsidRPr="00000000">
        <w:rPr>
          <w:rtl w:val="0"/>
        </w:rPr>
        <w:t xml:space="preserve">. За съгласуваност между псевдо кодовете ще бъде удобно да се използва нотацията </w:t>
      </w:r>
      <w:r w:rsidDel="00000000" w:rsidR="00000000" w:rsidRPr="00000000">
        <w:rPr>
          <w:b w:val="1"/>
          <w:rtl w:val="0"/>
        </w:rPr>
        <w:t xml:space="preserve">(m:n)</w:t>
      </w:r>
      <w:r w:rsidDel="00000000" w:rsidR="00000000" w:rsidRPr="00000000">
        <w:rPr>
          <w:rtl w:val="0"/>
        </w:rPr>
        <w:t xml:space="preserve"> за последователност от цели числа от </w:t>
      </w:r>
      <w:r w:rsidDel="00000000" w:rsidR="00000000" w:rsidRPr="00000000">
        <w:rPr>
          <w:b w:val="1"/>
          <w:rtl w:val="0"/>
        </w:rPr>
        <w:t xml:space="preserve">m</w:t>
      </w:r>
      <w:r w:rsidDel="00000000" w:rsidR="00000000" w:rsidRPr="00000000">
        <w:rPr>
          <w:rtl w:val="0"/>
        </w:rPr>
        <w:t xml:space="preserve"> до </w:t>
      </w:r>
      <w:r w:rsidDel="00000000" w:rsidR="00000000" w:rsidRPr="00000000">
        <w:rPr>
          <w:b w:val="1"/>
          <w:rtl w:val="0"/>
        </w:rPr>
        <w:t xml:space="preserve">n</w:t>
      </w:r>
      <w:r w:rsidDel="00000000" w:rsidR="00000000" w:rsidRPr="00000000">
        <w:rPr>
          <w:rtl w:val="0"/>
        </w:rPr>
        <w:t xml:space="preserve"> включително. ‘Null’ символът</w:t>
      </w:r>
      <m:oMath>
        <m:r>
          <m:t>⊘</m:t>
        </m:r>
      </m:oMath>
      <w:r w:rsidDel="00000000" w:rsidR="00000000" w:rsidRPr="00000000">
        <w:rPr>
          <w:rtl w:val="0"/>
        </w:rPr>
        <w:t xml:space="preserve">ще бъде използван за обозначаването на недефинирани или неизползвани променливи.</w:t>
      </w:r>
    </w:p>
    <w:p w:rsidR="00000000" w:rsidDel="00000000" w:rsidP="00000000" w:rsidRDefault="00000000" w:rsidRPr="00000000" w14:paraId="000001AB">
      <w:pPr>
        <w:jc w:val="both"/>
        <w:rPr/>
      </w:pPr>
      <w:r w:rsidDel="00000000" w:rsidR="00000000" w:rsidRPr="00000000">
        <w:rPr>
          <w:rtl w:val="0"/>
        </w:rPr>
        <w:t xml:space="preserve">Методът описан тук се отнася за шахматни дъски</w:t>
      </w:r>
      <m:oMath>
        <m:r>
          <w:rPr>
            <w:sz w:val="28"/>
            <w:szCs w:val="28"/>
          </w:rPr>
          <m:t xml:space="preserve">(</m:t>
        </m:r>
        <m:r>
          <w:rPr>
            <w:rFonts w:ascii="Cambria Math" w:cs="Cambria Math" w:eastAsia="Cambria Math" w:hAnsi="Cambria Math"/>
            <w:sz w:val="28"/>
            <w:szCs w:val="28"/>
          </w:rPr>
          <m:t xml:space="preserve">l</m:t>
        </m:r>
        <m:r>
          <w:rPr>
            <w:sz w:val="28"/>
            <w:szCs w:val="28"/>
          </w:rPr>
          <m:t xml:space="preserve">+1)</m:t>
        </m:r>
        <m:r>
          <w:rPr>
            <w:sz w:val="28"/>
            <w:szCs w:val="28"/>
          </w:rPr>
          <m:t>×</m:t>
        </m:r>
        <m:r>
          <w:rPr>
            <w:rFonts w:ascii="Cambria Math" w:cs="Cambria Math" w:eastAsia="Cambria Math" w:hAnsi="Cambria Math"/>
            <w:sz w:val="28"/>
            <w:szCs w:val="28"/>
          </w:rPr>
          <m:t xml:space="preserve">(m+1)</m:t>
        </m:r>
      </m:oMath>
      <w:r w:rsidDel="00000000" w:rsidR="00000000" w:rsidRPr="00000000">
        <w:rPr>
          <w:rtl w:val="0"/>
        </w:rPr>
        <w:t xml:space="preserve"> с квадрата, където</w:t>
      </w:r>
      <m:oMath>
        <m:r>
          <w:rPr>
            <w:rFonts w:ascii="Cambria Math" w:cs="Cambria Math" w:eastAsia="Cambria Math" w:hAnsi="Cambria Math"/>
            <w:sz w:val="28"/>
            <w:szCs w:val="28"/>
          </w:rPr>
          <m:t xml:space="preserve">l&lt;m</m:t>
        </m:r>
      </m:oMath>
      <w:r w:rsidDel="00000000" w:rsidR="00000000" w:rsidRPr="00000000">
        <w:rPr>
          <w:rtl w:val="0"/>
        </w:rPr>
        <w:t xml:space="preserve">. От това следва, че </w:t>
      </w:r>
      <w:r w:rsidDel="00000000" w:rsidR="00000000" w:rsidRPr="00000000">
        <w:rPr>
          <w:i w:val="1"/>
          <w:rtl w:val="0"/>
        </w:rPr>
        <w:t xml:space="preserve">вътрешните </w:t>
      </w:r>
      <w:r w:rsidDel="00000000" w:rsidR="00000000" w:rsidRPr="00000000">
        <w:rPr>
          <w:rtl w:val="0"/>
        </w:rPr>
        <w:t xml:space="preserve">върхове на шаблоните се изобразяват като точки на пресичане на </w:t>
      </w:r>
    </w:p>
    <w:p w:rsidR="00000000" w:rsidDel="00000000" w:rsidP="00000000" w:rsidRDefault="00000000" w:rsidRPr="00000000" w14:paraId="000001AC">
      <w:pPr>
        <w:tabs>
          <w:tab w:val="left" w:pos="3432"/>
          <w:tab w:val="right" w:pos="9072"/>
        </w:tabs>
        <w:ind w:left="720" w:firstLine="0"/>
        <w:jc w:val="right"/>
        <w:rPr/>
      </w:pPr>
      <m:oMath>
        <m:r>
          <w:rPr>
            <w:rFonts w:ascii="Cambria Math" w:cs="Cambria Math" w:eastAsia="Cambria Math" w:hAnsi="Cambria Math"/>
            <w:sz w:val="28"/>
            <w:szCs w:val="28"/>
          </w:rPr>
          <m:t xml:space="preserve"> </m:t>
        </m:r>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v</m:t>
            </m:r>
          </m:e>
          <m:sub>
            <m:r>
              <w:rPr>
                <w:rFonts w:ascii="Cambria Math" w:cs="Cambria Math" w:eastAsia="Cambria Math" w:hAnsi="Cambria Math"/>
                <w:sz w:val="28"/>
                <w:szCs w:val="28"/>
              </w:rPr>
              <m:t xml:space="preserve">ij</m:t>
            </m:r>
          </m:sub>
        </m:sSub>
        <m:r>
          <w:rPr>
            <w:rFonts w:ascii="Cambria Math" w:cs="Cambria Math" w:eastAsia="Cambria Math" w:hAnsi="Cambria Math"/>
            <w:sz w:val="28"/>
            <w:szCs w:val="28"/>
          </w:rPr>
          <m:t xml:space="preserve">=</m:t>
        </m:r>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l</m:t>
            </m:r>
          </m:e>
          <m:sub>
            <m:r>
              <w:rPr>
                <w:rFonts w:ascii="Cambria Math" w:cs="Cambria Math" w:eastAsia="Cambria Math" w:hAnsi="Cambria Math"/>
                <w:sz w:val="28"/>
                <w:szCs w:val="28"/>
              </w:rPr>
              <m:t xml:space="preserve">i</m:t>
            </m:r>
          </m:sub>
        </m:sSub>
        <m:r>
          <w:rPr>
            <w:rFonts w:ascii="Cambria Math" w:cs="Cambria Math" w:eastAsia="Cambria Math" w:hAnsi="Cambria Math"/>
            <w:sz w:val="28"/>
            <w:szCs w:val="28"/>
          </w:rPr>
          <m:t>×</m:t>
        </m:r>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m</m:t>
            </m:r>
          </m:e>
          <m:sub>
            <m:r>
              <w:rPr>
                <w:rFonts w:ascii="Cambria Math" w:cs="Cambria Math" w:eastAsia="Cambria Math" w:hAnsi="Cambria Math"/>
                <w:sz w:val="28"/>
                <w:szCs w:val="28"/>
              </w:rPr>
              <m:t xml:space="preserve">j</m:t>
            </m:r>
          </m:sub>
        </m:sSub>
        <m:r>
          <w:rPr>
            <w:rFonts w:ascii="Cambria Math" w:cs="Cambria Math" w:eastAsia="Cambria Math" w:hAnsi="Cambria Math"/>
            <w:sz w:val="28"/>
            <w:szCs w:val="28"/>
          </w:rPr>
          <m:t xml:space="preserve"> </m:t>
        </m:r>
      </m:oMath>
      <w:r w:rsidDel="00000000" w:rsidR="00000000" w:rsidRPr="00000000">
        <w:rPr>
          <w:rFonts w:ascii="Cambria Math" w:cs="Cambria Math" w:eastAsia="Cambria Math" w:hAnsi="Cambria Math"/>
          <w:sz w:val="28"/>
          <w:szCs w:val="28"/>
          <w:rtl w:val="0"/>
        </w:rPr>
        <w:t xml:space="preserve">  , където </w:t>
      </w:r>
      <m:oMath>
        <m:r>
          <w:rPr>
            <w:rFonts w:ascii="Cambria Math" w:cs="Cambria Math" w:eastAsia="Cambria Math" w:hAnsi="Cambria Math"/>
            <w:sz w:val="28"/>
            <w:szCs w:val="28"/>
          </w:rPr>
          <m:t xml:space="preserve"> </m:t>
        </m:r>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l</m:t>
            </m:r>
          </m:e>
          <m:sub>
            <m:r>
              <w:rPr>
                <w:rFonts w:ascii="Cambria Math" w:cs="Cambria Math" w:eastAsia="Cambria Math" w:hAnsi="Cambria Math"/>
                <w:sz w:val="28"/>
                <w:szCs w:val="28"/>
              </w:rPr>
              <m:t xml:space="preserve">i</m:t>
            </m:r>
          </m:sub>
        </m:sSub>
        <m:r>
          <w:rPr>
            <w:rFonts w:ascii="Cambria Math" w:cs="Cambria Math" w:eastAsia="Cambria Math" w:hAnsi="Cambria Math"/>
            <w:sz w:val="28"/>
            <w:szCs w:val="28"/>
          </w:rPr>
          <m:t>ϵ</m:t>
        </m:r>
        <m:r>
          <w:rPr>
            <w:rFonts w:ascii="Cambria Math" w:cs="Cambria Math" w:eastAsia="Cambria Math" w:hAnsi="Cambria Math"/>
            <w:sz w:val="28"/>
            <w:szCs w:val="28"/>
          </w:rPr>
          <m:t xml:space="preserve">L за i=1:l</m:t>
        </m:r>
      </m:oMath>
      <w:r w:rsidDel="00000000" w:rsidR="00000000" w:rsidRPr="00000000">
        <w:rPr>
          <w:rFonts w:ascii="Cambria Math" w:cs="Cambria Math" w:eastAsia="Cambria Math" w:hAnsi="Cambria Math"/>
          <w:sz w:val="28"/>
          <w:szCs w:val="28"/>
          <w:rtl w:val="0"/>
        </w:rPr>
        <w:t xml:space="preserve"> и</w:t>
      </w:r>
      <m:oMath>
        <m:r>
          <w:rPr>
            <w:rFonts w:ascii="Cambria Math" w:cs="Cambria Math" w:eastAsia="Cambria Math" w:hAnsi="Cambria Math"/>
            <w:sz w:val="28"/>
            <w:szCs w:val="28"/>
          </w:rPr>
          <m:t xml:space="preserve"> </m:t>
        </m:r>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m</m:t>
            </m:r>
          </m:e>
          <m:sub>
            <m:r>
              <w:rPr>
                <w:rFonts w:ascii="Cambria Math" w:cs="Cambria Math" w:eastAsia="Cambria Math" w:hAnsi="Cambria Math"/>
                <w:sz w:val="28"/>
                <w:szCs w:val="28"/>
              </w:rPr>
              <m:t xml:space="preserve">j</m:t>
            </m:r>
          </m:sub>
        </m:sSub>
        <m:r>
          <w:rPr>
            <w:rFonts w:ascii="Cambria Math" w:cs="Cambria Math" w:eastAsia="Cambria Math" w:hAnsi="Cambria Math"/>
            <w:sz w:val="28"/>
            <w:szCs w:val="28"/>
          </w:rPr>
          <m:t>ϵ</m:t>
        </m:r>
        <m:r>
          <w:rPr>
            <w:rFonts w:ascii="Cambria Math" w:cs="Cambria Math" w:eastAsia="Cambria Math" w:hAnsi="Cambria Math"/>
            <w:sz w:val="28"/>
            <w:szCs w:val="28"/>
          </w:rPr>
          <m:t xml:space="preserve">M за j=1:m</m:t>
        </m:r>
      </m:oMath>
      <w:r w:rsidDel="00000000" w:rsidR="00000000" w:rsidRPr="00000000">
        <w:rPr>
          <w:rFonts w:ascii="Cambria Math" w:cs="Cambria Math" w:eastAsia="Cambria Math" w:hAnsi="Cambria Math"/>
          <w:sz w:val="28"/>
          <w:szCs w:val="28"/>
          <w:rtl w:val="0"/>
        </w:rPr>
        <w:t xml:space="preserve">           (3.4)</w:t>
      </w:r>
      <w:r w:rsidDel="00000000" w:rsidR="00000000" w:rsidRPr="00000000">
        <w:rPr>
          <w:rtl w:val="0"/>
        </w:rPr>
      </w:r>
    </w:p>
    <w:p w:rsidR="00000000" w:rsidDel="00000000" w:rsidP="00000000" w:rsidRDefault="00000000" w:rsidRPr="00000000" w14:paraId="000001AD">
      <w:pPr>
        <w:jc w:val="both"/>
        <w:rPr/>
      </w:pPr>
      <w:r w:rsidDel="00000000" w:rsidR="00000000" w:rsidRPr="00000000">
        <w:rPr>
          <w:rtl w:val="0"/>
        </w:rPr>
        <w:t xml:space="preserve">Множествата L и M са </w:t>
      </w:r>
      <w:r w:rsidDel="00000000" w:rsidR="00000000" w:rsidRPr="00000000">
        <w:rPr>
          <w:i w:val="1"/>
          <w:rtl w:val="0"/>
        </w:rPr>
        <w:t xml:space="preserve">моливи</w:t>
      </w:r>
      <w:r w:rsidDel="00000000" w:rsidR="00000000" w:rsidRPr="00000000">
        <w:rPr>
          <w:rtl w:val="0"/>
        </w:rPr>
        <w:t xml:space="preserve">(????</w:t>
      </w:r>
      <w:r w:rsidDel="00000000" w:rsidR="00000000" w:rsidRPr="00000000">
        <w:rPr>
          <w:i w:val="1"/>
          <w:rtl w:val="0"/>
        </w:rPr>
        <w:t xml:space="preserve">pencils</w:t>
      </w:r>
      <w:r w:rsidDel="00000000" w:rsidR="00000000" w:rsidRPr="00000000">
        <w:rPr>
          <w:rtl w:val="0"/>
        </w:rPr>
        <w:t xml:space="preserve">), което означава, че всички</w:t>
      </w:r>
      <m:oMath>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l</m:t>
            </m:r>
          </m:e>
          <m:sub>
            <m:r>
              <w:rPr>
                <w:rFonts w:ascii="Cambria Math" w:cs="Cambria Math" w:eastAsia="Cambria Math" w:hAnsi="Cambria Math"/>
                <w:sz w:val="28"/>
                <w:szCs w:val="28"/>
              </w:rPr>
              <m:t xml:space="preserve">i</m:t>
            </m:r>
          </m:sub>
        </m:sSub>
      </m:oMath>
      <w:r w:rsidDel="00000000" w:rsidR="00000000" w:rsidRPr="00000000">
        <w:rPr>
          <w:rtl w:val="0"/>
        </w:rPr>
        <w:t xml:space="preserve">се пресичат в точка </w:t>
      </w:r>
      <w:r w:rsidDel="00000000" w:rsidR="00000000" w:rsidRPr="00000000">
        <w:rPr>
          <w:b w:val="1"/>
          <w:rtl w:val="0"/>
        </w:rPr>
        <w:t xml:space="preserve">p</w:t>
      </w:r>
      <w:r w:rsidDel="00000000" w:rsidR="00000000" w:rsidRPr="00000000">
        <w:rPr>
          <w:rtl w:val="0"/>
        </w:rPr>
        <w:t xml:space="preserve">, докато всички</w:t>
      </w:r>
      <m:oMath>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m</m:t>
            </m:r>
          </m:e>
          <m:sub>
            <m:r>
              <w:rPr>
                <w:rFonts w:ascii="Cambria Math" w:cs="Cambria Math" w:eastAsia="Cambria Math" w:hAnsi="Cambria Math"/>
                <w:sz w:val="28"/>
                <w:szCs w:val="28"/>
              </w:rPr>
              <m:t xml:space="preserve">j</m:t>
            </m:r>
          </m:sub>
        </m:sSub>
      </m:oMath>
      <w:r w:rsidDel="00000000" w:rsidR="00000000" w:rsidRPr="00000000">
        <w:rPr>
          <w:rtl w:val="0"/>
        </w:rPr>
        <w:t xml:space="preserve">се пресичат в точка </w:t>
      </w:r>
      <w:r w:rsidDel="00000000" w:rsidR="00000000" w:rsidRPr="00000000">
        <w:rPr>
          <w:b w:val="1"/>
          <w:rtl w:val="0"/>
        </w:rPr>
        <w:t xml:space="preserve">q</w:t>
      </w:r>
      <w:r w:rsidDel="00000000" w:rsidR="00000000" w:rsidRPr="00000000">
        <w:rPr>
          <w:rtl w:val="0"/>
        </w:rPr>
        <w:t xml:space="preserve">. Трябва да се има предвид, че точките </w:t>
      </w:r>
      <w:r w:rsidDel="00000000" w:rsidR="00000000" w:rsidRPr="00000000">
        <w:rPr>
          <w:b w:val="1"/>
          <w:rtl w:val="0"/>
        </w:rPr>
        <w:t xml:space="preserve">p</w:t>
      </w:r>
      <w:r w:rsidDel="00000000" w:rsidR="00000000" w:rsidRPr="00000000">
        <w:rPr>
          <w:rtl w:val="0"/>
        </w:rPr>
        <w:t xml:space="preserve"> и </w:t>
      </w:r>
      <w:r w:rsidDel="00000000" w:rsidR="00000000" w:rsidRPr="00000000">
        <w:rPr>
          <w:b w:val="1"/>
          <w:rtl w:val="0"/>
        </w:rPr>
        <w:t xml:space="preserve">q</w:t>
      </w:r>
      <w:r w:rsidDel="00000000" w:rsidR="00000000" w:rsidRPr="00000000">
        <w:rPr>
          <w:rtl w:val="0"/>
        </w:rPr>
        <w:t xml:space="preserve"> са точки на </w:t>
      </w:r>
      <w:r w:rsidDel="00000000" w:rsidR="00000000" w:rsidRPr="00000000">
        <w:rPr>
          <w:i w:val="1"/>
          <w:rtl w:val="0"/>
        </w:rPr>
        <w:t xml:space="preserve">изчезване</w:t>
      </w:r>
      <w:r w:rsidDel="00000000" w:rsidR="00000000" w:rsidRPr="00000000">
        <w:rPr>
          <w:rtl w:val="0"/>
        </w:rPr>
        <w:t xml:space="preserve">(</w:t>
      </w:r>
      <w:r w:rsidDel="00000000" w:rsidR="00000000" w:rsidRPr="00000000">
        <w:rPr>
          <w:b w:val="1"/>
          <w:i w:val="1"/>
          <w:rtl w:val="0"/>
        </w:rPr>
        <w:t xml:space="preserve">vanishing points</w:t>
      </w:r>
      <w:r w:rsidDel="00000000" w:rsidR="00000000" w:rsidRPr="00000000">
        <w:rPr>
          <w:rtl w:val="0"/>
        </w:rPr>
        <w:t xml:space="preserve">) на линиите на мрежата, които може да са безкрайни в изображението.</w:t>
      </w:r>
    </w:p>
    <w:p w:rsidR="00000000" w:rsidDel="00000000" w:rsidP="00000000" w:rsidRDefault="00000000" w:rsidRPr="00000000" w14:paraId="000001AE">
      <w:pPr>
        <w:jc w:val="both"/>
        <w:rPr/>
      </w:pPr>
      <w:r w:rsidDel="00000000" w:rsidR="00000000" w:rsidRPr="00000000">
        <w:rPr>
          <w:rtl w:val="0"/>
        </w:rPr>
        <w:t xml:space="preserve">Предполага се, че снимащото устройство, като ToF камера, предоставя карта на диапазона(</w:t>
      </w:r>
      <w:r w:rsidDel="00000000" w:rsidR="00000000" w:rsidRPr="00000000">
        <w:rPr>
          <w:b w:val="1"/>
          <w:rtl w:val="0"/>
        </w:rPr>
        <w:t xml:space="preserve">range map</w:t>
      </w:r>
      <w:r w:rsidDel="00000000" w:rsidR="00000000" w:rsidRPr="00000000">
        <w:rPr>
          <w:rtl w:val="0"/>
        </w:rPr>
        <w:t xml:space="preserve">) </w:t>
      </w:r>
      <m:oMath>
        <m:r>
          <w:rPr>
            <w:rFonts w:ascii="Cambria Math" w:cs="Cambria Math" w:eastAsia="Cambria Math" w:hAnsi="Cambria Math"/>
            <w:sz w:val="28"/>
            <w:szCs w:val="28"/>
          </w:rPr>
          <m:t xml:space="preserve"> </m:t>
        </m:r>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D</m:t>
            </m:r>
          </m:e>
          <m:sub>
            <m:r>
              <w:rPr>
                <w:rFonts w:ascii="Cambria Math" w:cs="Cambria Math" w:eastAsia="Cambria Math" w:hAnsi="Cambria Math"/>
                <w:sz w:val="28"/>
                <w:szCs w:val="28"/>
              </w:rPr>
              <m:t xml:space="preserve">ij</m:t>
            </m:r>
          </m:sub>
        </m:sSub>
      </m:oMath>
      <w:r w:rsidDel="00000000" w:rsidR="00000000" w:rsidRPr="00000000">
        <w:rPr>
          <w:rtl w:val="0"/>
        </w:rPr>
        <w:t xml:space="preserve">, съдържаща разстоянията от оптични център, както и карта на амплитудата като яркост(</w:t>
      </w:r>
      <w:r w:rsidDel="00000000" w:rsidR="00000000" w:rsidRPr="00000000">
        <w:rPr>
          <w:b w:val="1"/>
          <w:rtl w:val="0"/>
        </w:rPr>
        <w:t xml:space="preserve">luminance-like amplitude map</w:t>
      </w:r>
      <w:r w:rsidDel="00000000" w:rsidR="00000000" w:rsidRPr="00000000">
        <w:rPr>
          <w:rtl w:val="0"/>
        </w:rPr>
        <w:t xml:space="preserve">)</w:t>
      </w:r>
      <m:oMath>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A</m:t>
            </m:r>
          </m:e>
          <m:sub>
            <m:r>
              <w:rPr>
                <w:rFonts w:ascii="Cambria Math" w:cs="Cambria Math" w:eastAsia="Cambria Math" w:hAnsi="Cambria Math"/>
                <w:sz w:val="28"/>
                <w:szCs w:val="28"/>
              </w:rPr>
              <m:t xml:space="preserve">ij</m:t>
            </m:r>
          </m:sub>
        </m:sSub>
      </m:oMath>
      <w:r w:rsidDel="00000000" w:rsidR="00000000" w:rsidRPr="00000000">
        <w:rPr>
          <w:rtl w:val="0"/>
        </w:rPr>
        <w:t xml:space="preserve">. Изображенията </w:t>
      </w:r>
      <w:r w:rsidDel="00000000" w:rsidR="00000000" w:rsidRPr="00000000">
        <w:rPr>
          <w:b w:val="1"/>
          <w:rtl w:val="0"/>
        </w:rPr>
        <w:t xml:space="preserve">D</w:t>
      </w:r>
      <w:r w:rsidDel="00000000" w:rsidR="00000000" w:rsidRPr="00000000">
        <w:rPr>
          <w:rtl w:val="0"/>
        </w:rPr>
        <w:t xml:space="preserve"> и </w:t>
      </w:r>
      <w:r w:rsidDel="00000000" w:rsidR="00000000" w:rsidRPr="00000000">
        <w:rPr>
          <w:b w:val="1"/>
          <w:rtl w:val="0"/>
        </w:rPr>
        <w:t xml:space="preserve">A</w:t>
      </w:r>
      <w:r w:rsidDel="00000000" w:rsidR="00000000" w:rsidRPr="00000000">
        <w:rPr>
          <w:rtl w:val="0"/>
        </w:rPr>
        <w:t xml:space="preserve"> са с размер</w:t>
      </w:r>
      <m:oMath>
        <m:r>
          <w:rPr>
            <w:sz w:val="28"/>
            <w:szCs w:val="28"/>
          </w:rPr>
          <m:t xml:space="preserve">I</m:t>
        </m:r>
        <m:r>
          <w:rPr>
            <w:sz w:val="28"/>
            <w:szCs w:val="28"/>
          </w:rPr>
          <m:t>×</m:t>
        </m:r>
        <m:r>
          <w:rPr>
            <w:rFonts w:ascii="Cambria Math" w:cs="Cambria Math" w:eastAsia="Cambria Math" w:hAnsi="Cambria Math"/>
            <w:sz w:val="28"/>
            <w:szCs w:val="28"/>
          </w:rPr>
          <m:t xml:space="preserve">J</m:t>
        </m:r>
      </m:oMath>
      <w:r w:rsidDel="00000000" w:rsidR="00000000" w:rsidRPr="00000000">
        <w:rPr>
          <w:rtl w:val="0"/>
        </w:rPr>
        <w:t xml:space="preserve">. Всички изображенията трябва да бъдат изкривени както е описано в секция 3.3.</w:t>
      </w:r>
    </w:p>
    <w:p w:rsidR="00000000" w:rsidDel="00000000" w:rsidP="00000000" w:rsidRDefault="00000000" w:rsidRPr="00000000" w14:paraId="000001AF">
      <w:pPr>
        <w:spacing w:after="0" w:lineRule="auto"/>
        <w:ind w:left="360" w:firstLine="0"/>
        <w:jc w:val="both"/>
        <w:rPr/>
      </w:pPr>
      <w:r w:rsidDel="00000000" w:rsidR="00000000" w:rsidRPr="00000000">
        <w:rPr>
          <w:b w:val="1"/>
          <w:rtl w:val="0"/>
        </w:rPr>
        <w:t xml:space="preserve">3.3.2 Предварителна обработка</w:t>
      </w:r>
      <w:r w:rsidDel="00000000" w:rsidR="00000000" w:rsidRPr="00000000">
        <w:rPr>
          <w:rtl w:val="0"/>
        </w:rPr>
      </w:r>
    </w:p>
    <w:p w:rsidR="00000000" w:rsidDel="00000000" w:rsidP="00000000" w:rsidRDefault="00000000" w:rsidRPr="00000000" w14:paraId="000001B0">
      <w:pPr>
        <w:jc w:val="both"/>
        <w:rPr/>
      </w:pPr>
      <w:r w:rsidDel="00000000" w:rsidR="00000000" w:rsidRPr="00000000">
        <w:rPr>
          <w:rtl w:val="0"/>
        </w:rPr>
        <w:t xml:space="preserve">Изображението на амплитудата A е грубо сегментирано, като се отхвърлят всички пиксели, които съответстват на много близки или далечни точки. Така се получава ново изображение </w:t>
      </w:r>
      <w:r w:rsidDel="00000000" w:rsidR="00000000" w:rsidRPr="00000000">
        <w:rPr>
          <w:b w:val="1"/>
          <w:rtl w:val="0"/>
        </w:rPr>
        <w:t xml:space="preserve">B</w:t>
      </w:r>
      <w:r w:rsidDel="00000000" w:rsidR="00000000" w:rsidRPr="00000000">
        <w:rPr>
          <w:rtl w:val="0"/>
        </w:rPr>
        <w:t xml:space="preserve">, което обикновено съдържа борда плюс човекът, който я държи:</w:t>
      </w:r>
    </w:p>
    <w:p w:rsidR="00000000" w:rsidDel="00000000" w:rsidP="00000000" w:rsidRDefault="00000000" w:rsidRPr="00000000" w14:paraId="000001B1">
      <w:pPr>
        <w:tabs>
          <w:tab w:val="left" w:pos="3432"/>
          <w:tab w:val="right" w:pos="9072"/>
        </w:tabs>
        <w:ind w:left="720" w:firstLine="0"/>
        <w:jc w:val="right"/>
        <w:rPr/>
      </w:pPr>
      <m:oMath>
        <m:r>
          <w:rPr>
            <w:rFonts w:ascii="Cambria Math" w:cs="Cambria Math" w:eastAsia="Cambria Math" w:hAnsi="Cambria Math"/>
            <w:sz w:val="28"/>
            <w:szCs w:val="28"/>
          </w:rPr>
          <m:t xml:space="preserve"> </m:t>
        </m:r>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B</m:t>
            </m:r>
          </m:e>
          <m:sub>
            <m:r>
              <w:rPr>
                <w:rFonts w:ascii="Cambria Math" w:cs="Cambria Math" w:eastAsia="Cambria Math" w:hAnsi="Cambria Math"/>
                <w:sz w:val="28"/>
                <w:szCs w:val="28"/>
              </w:rPr>
              <m:t xml:space="preserve">ij</m:t>
            </m:r>
          </m:sub>
        </m:sSub>
        <m:r>
          <w:rPr>
            <w:rFonts w:ascii="Cambria Math" w:cs="Cambria Math" w:eastAsia="Cambria Math" w:hAnsi="Cambria Math"/>
            <w:sz w:val="28"/>
            <w:szCs w:val="28"/>
          </w:rPr>
          <m:t>←</m:t>
        </m:r>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A</m:t>
            </m:r>
          </m:e>
          <m:sub>
            <m:r>
              <w:rPr>
                <w:rFonts w:ascii="Cambria Math" w:cs="Cambria Math" w:eastAsia="Cambria Math" w:hAnsi="Cambria Math"/>
                <w:sz w:val="28"/>
                <w:szCs w:val="28"/>
              </w:rPr>
              <m:t xml:space="preserve">ij</m:t>
            </m:r>
          </m:sub>
        </m:sSub>
        <m:r>
          <w:rPr>
            <w:rFonts w:ascii="Cambria Math" w:cs="Cambria Math" w:eastAsia="Cambria Math" w:hAnsi="Cambria Math"/>
            <w:sz w:val="28"/>
            <w:szCs w:val="28"/>
          </w:rPr>
          <m:t xml:space="preserve">, ако  </m:t>
        </m:r>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d</m:t>
            </m:r>
          </m:e>
          <m:sub>
            <m:r>
              <w:rPr>
                <w:rFonts w:ascii="Cambria Math" w:cs="Cambria Math" w:eastAsia="Cambria Math" w:hAnsi="Cambria Math"/>
                <w:sz w:val="28"/>
                <w:szCs w:val="28"/>
              </w:rPr>
              <m:t xml:space="preserve">0</m:t>
            </m:r>
          </m:sub>
        </m:sSub>
        <m:r>
          <w:rPr>
            <w:rFonts w:ascii="Cambria Math" w:cs="Cambria Math" w:eastAsia="Cambria Math" w:hAnsi="Cambria Math"/>
            <w:sz w:val="28"/>
            <w:szCs w:val="28"/>
          </w:rPr>
          <m:t xml:space="preserve">&lt;</m:t>
        </m:r>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D</m:t>
            </m:r>
          </m:e>
          <m:sub>
            <m:r>
              <w:rPr>
                <w:rFonts w:ascii="Cambria Math" w:cs="Cambria Math" w:eastAsia="Cambria Math" w:hAnsi="Cambria Math"/>
                <w:sz w:val="28"/>
                <w:szCs w:val="28"/>
              </w:rPr>
              <m:t xml:space="preserve">ij</m:t>
            </m:r>
          </m:sub>
        </m:sSub>
        <m:r>
          <w:rPr>
            <w:rFonts w:ascii="Cambria Math" w:cs="Cambria Math" w:eastAsia="Cambria Math" w:hAnsi="Cambria Math"/>
            <w:sz w:val="28"/>
            <w:szCs w:val="28"/>
          </w:rPr>
          <m:t xml:space="preserve">&lt;</m:t>
        </m:r>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d</m:t>
            </m:r>
          </m:e>
          <m:sub>
            <m:r>
              <w:rPr>
                <w:rFonts w:ascii="Cambria Math" w:cs="Cambria Math" w:eastAsia="Cambria Math" w:hAnsi="Cambria Math"/>
                <w:sz w:val="28"/>
                <w:szCs w:val="28"/>
              </w:rPr>
              <m:t xml:space="preserve">1</m:t>
            </m:r>
          </m:sub>
        </m:sSub>
        <m:r>
          <w:rPr>
            <w:rFonts w:ascii="Cambria Math" w:cs="Cambria Math" w:eastAsia="Cambria Math" w:hAnsi="Cambria Math"/>
            <w:sz w:val="28"/>
            <w:szCs w:val="28"/>
          </w:rPr>
          <m:t xml:space="preserve">, </m:t>
        </m:r>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B</m:t>
            </m:r>
          </m:e>
          <m:sub>
            <m:r>
              <w:rPr>
                <w:rFonts w:ascii="Cambria Math" w:cs="Cambria Math" w:eastAsia="Cambria Math" w:hAnsi="Cambria Math"/>
                <w:sz w:val="28"/>
                <w:szCs w:val="28"/>
              </w:rPr>
              <m:t xml:space="preserve">ij</m:t>
            </m:r>
          </m:sub>
        </m:sSub>
        <m:r>
          <w:rPr>
            <w:rFonts w:ascii="Cambria Math" w:cs="Cambria Math" w:eastAsia="Cambria Math" w:hAnsi="Cambria Math"/>
            <w:sz w:val="28"/>
            <w:szCs w:val="28"/>
          </w:rPr>
          <m:t>←</m:t>
        </m:r>
        <m:r>
          <w:rPr>
            <w:rFonts w:ascii="Cambria Math" w:cs="Cambria Math" w:eastAsia="Cambria Math" w:hAnsi="Cambria Math"/>
            <w:sz w:val="28"/>
            <w:szCs w:val="28"/>
          </w:rPr>
          <m:t>⊘</m:t>
        </m:r>
        <m:r>
          <w:rPr>
            <w:rFonts w:ascii="Cambria Math" w:cs="Cambria Math" w:eastAsia="Cambria Math" w:hAnsi="Cambria Math"/>
            <w:sz w:val="28"/>
            <w:szCs w:val="28"/>
          </w:rPr>
          <m:t xml:space="preserve"> иначе </m:t>
        </m:r>
      </m:oMath>
      <w:r w:rsidDel="00000000" w:rsidR="00000000" w:rsidRPr="00000000">
        <w:rPr>
          <w:rFonts w:ascii="Cambria Math" w:cs="Cambria Math" w:eastAsia="Cambria Math" w:hAnsi="Cambria Math"/>
          <w:sz w:val="28"/>
          <w:szCs w:val="28"/>
          <w:rtl w:val="0"/>
        </w:rPr>
        <w:t xml:space="preserve">                   (3.5)</w:t>
      </w:r>
      <w:r w:rsidDel="00000000" w:rsidR="00000000" w:rsidRPr="00000000">
        <w:rPr>
          <w:rtl w:val="0"/>
        </w:rPr>
      </w:r>
    </w:p>
    <w:p w:rsidR="00000000" w:rsidDel="00000000" w:rsidP="00000000" w:rsidRDefault="00000000" w:rsidRPr="00000000" w14:paraId="000001B2">
      <w:pPr>
        <w:jc w:val="both"/>
        <w:rPr/>
      </w:pPr>
      <w:r w:rsidDel="00000000" w:rsidR="00000000" w:rsidRPr="00000000">
        <w:rPr>
          <w:rtl w:val="0"/>
        </w:rPr>
        <w:t xml:space="preserve">Близкото ограничение</w:t>
      </w:r>
      <m:oMath>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d</m:t>
            </m:r>
          </m:e>
          <m:sub>
            <m:r>
              <w:rPr>
                <w:rFonts w:ascii="Cambria Math" w:cs="Cambria Math" w:eastAsia="Cambria Math" w:hAnsi="Cambria Math"/>
                <w:sz w:val="28"/>
                <w:szCs w:val="28"/>
              </w:rPr>
              <m:t xml:space="preserve">0</m:t>
            </m:r>
          </m:sub>
        </m:sSub>
      </m:oMath>
      <w:r w:rsidDel="00000000" w:rsidR="00000000" w:rsidRPr="00000000">
        <w:rPr>
          <w:rtl w:val="0"/>
        </w:rPr>
        <w:t xml:space="preserve">се определя от най-близкото положение, за което дъската остава напълно в зрителното поле на камерата. Далечната граница</w:t>
      </w:r>
      <m:oMath>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d</m:t>
            </m:r>
          </m:e>
          <m:sub>
            <m:r>
              <w:rPr>
                <w:rFonts w:ascii="Cambria Math" w:cs="Cambria Math" w:eastAsia="Cambria Math" w:hAnsi="Cambria Math"/>
                <w:sz w:val="28"/>
                <w:szCs w:val="28"/>
              </w:rPr>
              <m:t xml:space="preserve">1</m:t>
            </m:r>
          </m:sub>
        </m:sSub>
      </m:oMath>
      <w:r w:rsidDel="00000000" w:rsidR="00000000" w:rsidRPr="00000000">
        <w:rPr>
          <w:rtl w:val="0"/>
        </w:rPr>
        <w:t xml:space="preserve">обикновено е със зададена стойност по-близка до далената стена на сцената. Необходимо е параметрите да се настроят с приблизителни стойности, при условие, че интервалът</w:t>
      </w:r>
      <m:oMath>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d</m:t>
            </m:r>
          </m:e>
          <m:sub>
            <m:r>
              <w:rPr>
                <w:rFonts w:ascii="Cambria Math" w:cs="Cambria Math" w:eastAsia="Cambria Math" w:hAnsi="Cambria Math"/>
                <w:sz w:val="28"/>
                <w:szCs w:val="28"/>
              </w:rPr>
              <m:t xml:space="preserve">1</m:t>
            </m:r>
          </m:sub>
        </m:sSub>
        <m:r>
          <w:rPr>
            <w:rFonts w:ascii="Cambria Math" w:cs="Cambria Math" w:eastAsia="Cambria Math" w:hAnsi="Cambria Math"/>
            <w:sz w:val="28"/>
            <w:szCs w:val="28"/>
          </w:rPr>
          <m:t xml:space="preserve">-</m:t>
        </m:r>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d</m:t>
            </m:r>
          </m:e>
          <m:sub>
            <m:r>
              <w:rPr>
                <w:rFonts w:ascii="Cambria Math" w:cs="Cambria Math" w:eastAsia="Cambria Math" w:hAnsi="Cambria Math"/>
                <w:sz w:val="28"/>
                <w:szCs w:val="28"/>
              </w:rPr>
              <m:t xml:space="preserve">0</m:t>
            </m:r>
          </m:sub>
        </m:sSub>
      </m:oMath>
      <w:r w:rsidDel="00000000" w:rsidR="00000000" w:rsidRPr="00000000">
        <w:rPr>
          <w:rtl w:val="0"/>
        </w:rPr>
        <w:t xml:space="preserve">обхваща възможните позиции на калибрационния борд.</w:t>
      </w:r>
    </w:p>
    <w:p w:rsidR="00000000" w:rsidDel="00000000" w:rsidP="00000000" w:rsidRDefault="00000000" w:rsidRPr="00000000" w14:paraId="000001B3">
      <w:pPr>
        <w:jc w:val="both"/>
        <w:rPr/>
      </w:pPr>
      <w:r w:rsidDel="00000000" w:rsidR="00000000" w:rsidRPr="00000000">
        <w:rPr/>
        <w:drawing>
          <wp:inline distB="114300" distT="114300" distL="114300" distR="114300">
            <wp:extent cx="1866900" cy="1533525"/>
            <wp:effectExtent b="0" l="0" r="0" t="0"/>
            <wp:docPr id="26" name="image27.png"/>
            <a:graphic>
              <a:graphicData uri="http://schemas.openxmlformats.org/drawingml/2006/picture">
                <pic:pic>
                  <pic:nvPicPr>
                    <pic:cNvPr id="0" name="image27.png"/>
                    <pic:cNvPicPr preferRelativeResize="0"/>
                  </pic:nvPicPr>
                  <pic:blipFill>
                    <a:blip r:embed="rId83"/>
                    <a:srcRect b="0" l="0" r="0" t="0"/>
                    <a:stretch>
                      <a:fillRect/>
                    </a:stretch>
                  </pic:blipFill>
                  <pic:spPr>
                    <a:xfrm>
                      <a:off x="0" y="0"/>
                      <a:ext cx="1866900" cy="1533525"/>
                    </a:xfrm>
                    <a:prstGeom prst="rect"/>
                    <a:ln/>
                  </pic:spPr>
                </pic:pic>
              </a:graphicData>
            </a:graphic>
          </wp:inline>
        </w:drawing>
      </w:r>
      <w:r w:rsidDel="00000000" w:rsidR="00000000" w:rsidRPr="00000000">
        <w:rPr/>
        <w:drawing>
          <wp:inline distB="114300" distT="114300" distL="114300" distR="114300">
            <wp:extent cx="3010218" cy="1689025"/>
            <wp:effectExtent b="0" l="0" r="0" t="0"/>
            <wp:docPr id="23" name="image8.png"/>
            <a:graphic>
              <a:graphicData uri="http://schemas.openxmlformats.org/drawingml/2006/picture">
                <pic:pic>
                  <pic:nvPicPr>
                    <pic:cNvPr id="0" name="image8.png"/>
                    <pic:cNvPicPr preferRelativeResize="0"/>
                  </pic:nvPicPr>
                  <pic:blipFill>
                    <a:blip r:embed="rId84"/>
                    <a:srcRect b="0" l="0" r="0" t="0"/>
                    <a:stretch>
                      <a:fillRect/>
                    </a:stretch>
                  </pic:blipFill>
                  <pic:spPr>
                    <a:xfrm>
                      <a:off x="0" y="0"/>
                      <a:ext cx="3010218" cy="1689025"/>
                    </a:xfrm>
                    <a:prstGeom prst="rect"/>
                    <a:ln/>
                  </pic:spPr>
                </pic:pic>
              </a:graphicData>
            </a:graphic>
          </wp:inline>
        </w:drawing>
      </w:r>
      <w:r w:rsidDel="00000000" w:rsidR="00000000" w:rsidRPr="00000000">
        <w:rPr>
          <w:rtl w:val="0"/>
        </w:rPr>
      </w:r>
    </w:p>
    <w:p w:rsidR="00000000" w:rsidDel="00000000" w:rsidP="00000000" w:rsidRDefault="00000000" w:rsidRPr="00000000" w14:paraId="000001B4">
      <w:pPr>
        <w:spacing w:after="200" w:line="240" w:lineRule="auto"/>
        <w:ind w:left="360" w:firstLine="0"/>
        <w:jc w:val="both"/>
        <w:rPr/>
      </w:pPr>
      <w:r w:rsidDel="00000000" w:rsidR="00000000" w:rsidRPr="00000000">
        <w:rPr>
          <w:i w:val="1"/>
          <w:color w:val="44546a"/>
          <w:sz w:val="18"/>
          <w:szCs w:val="18"/>
          <w:rtl w:val="0"/>
        </w:rPr>
        <w:t xml:space="preserve">Фиг. 3.1 </w:t>
      </w:r>
      <w:r w:rsidDel="00000000" w:rsidR="00000000" w:rsidRPr="00000000">
        <w:rPr>
          <w:b w:val="1"/>
          <w:i w:val="1"/>
          <w:color w:val="44546a"/>
          <w:sz w:val="18"/>
          <w:szCs w:val="18"/>
          <w:rtl w:val="0"/>
        </w:rPr>
        <w:t xml:space="preserve">Ляво</w:t>
      </w:r>
      <w:r w:rsidDel="00000000" w:rsidR="00000000" w:rsidRPr="00000000">
        <w:rPr>
          <w:i w:val="1"/>
          <w:color w:val="44546a"/>
          <w:sz w:val="18"/>
          <w:szCs w:val="18"/>
          <w:rtl w:val="0"/>
        </w:rPr>
        <w:t xml:space="preserve">: Примерни квадрати от ToF амплитудно изображение. Да се обърне внимание на променливия външен вид на  четирите кръстовища при тази резолюция, например ‘x’ в долния десен ъгъл и ‘+’ в долния десен ъгъл. </w:t>
      </w:r>
      <w:r w:rsidDel="00000000" w:rsidR="00000000" w:rsidRPr="00000000">
        <w:rPr>
          <w:b w:val="1"/>
          <w:i w:val="1"/>
          <w:color w:val="44546a"/>
          <w:sz w:val="18"/>
          <w:szCs w:val="18"/>
          <w:rtl w:val="0"/>
        </w:rPr>
        <w:t xml:space="preserve">Среда</w:t>
      </w:r>
      <w:r w:rsidDel="00000000" w:rsidR="00000000" w:rsidRPr="00000000">
        <w:rPr>
          <w:i w:val="1"/>
          <w:color w:val="44546a"/>
          <w:sz w:val="18"/>
          <w:szCs w:val="18"/>
          <w:rtl w:val="0"/>
        </w:rPr>
        <w:t xml:space="preserve">: Преспективно изображение на калибрационна решетка е представено от линии-моливи(line-pencils)</w:t>
      </w:r>
      <m:oMath>
        <m:r>
          <w:rPr>
            <w:rFonts w:ascii="Cambria Math" w:cs="Cambria Math" w:eastAsia="Cambria Math" w:hAnsi="Cambria Math"/>
            <w:sz w:val="28"/>
            <w:szCs w:val="28"/>
          </w:rPr>
          <m:t xml:space="preserve">L</m:t>
        </m:r>
      </m:oMath>
      <w:r w:rsidDel="00000000" w:rsidR="00000000" w:rsidRPr="00000000">
        <w:rPr>
          <w:i w:val="1"/>
          <w:color w:val="44546a"/>
          <w:sz w:val="18"/>
          <w:szCs w:val="18"/>
          <w:rtl w:val="0"/>
        </w:rPr>
        <w:t xml:space="preserve"> и </w:t>
      </w:r>
      <m:oMath>
        <m:r>
          <w:rPr>
            <w:rFonts w:ascii="Cambria Math" w:cs="Cambria Math" w:eastAsia="Cambria Math" w:hAnsi="Cambria Math"/>
            <w:sz w:val="28"/>
            <w:szCs w:val="28"/>
          </w:rPr>
          <m:t xml:space="preserve">M</m:t>
        </m:r>
      </m:oMath>
      <w:r w:rsidDel="00000000" w:rsidR="00000000" w:rsidRPr="00000000">
        <w:rPr>
          <w:i w:val="1"/>
          <w:color w:val="44546a"/>
          <w:sz w:val="18"/>
          <w:szCs w:val="18"/>
          <w:rtl w:val="0"/>
        </w:rPr>
        <w:t xml:space="preserve">, които се пресичат в</w:t>
      </w:r>
      <m:oMath>
        <m:r>
          <w:rPr>
            <w:rFonts w:ascii="Cambria Math" w:cs="Cambria Math" w:eastAsia="Cambria Math" w:hAnsi="Cambria Math"/>
            <w:sz w:val="28"/>
            <w:szCs w:val="28"/>
          </w:rPr>
          <m:t xml:space="preserve">l</m:t>
        </m:r>
        <m:r>
          <w:rPr>
            <w:rFonts w:ascii="Cambria Math" w:cs="Cambria Math" w:eastAsia="Cambria Math" w:hAnsi="Cambria Math"/>
            <w:sz w:val="28"/>
            <w:szCs w:val="28"/>
          </w:rPr>
          <m:t>×</m:t>
        </m:r>
        <m:r>
          <w:rPr>
            <w:rFonts w:ascii="Cambria Math" w:cs="Cambria Math" w:eastAsia="Cambria Math" w:hAnsi="Cambria Math"/>
            <w:sz w:val="28"/>
            <w:szCs w:val="28"/>
          </w:rPr>
          <m:t xml:space="preserve">m=20</m:t>
        </m:r>
      </m:oMath>
      <w:r w:rsidDel="00000000" w:rsidR="00000000" w:rsidRPr="00000000">
        <w:rPr>
          <w:i w:val="1"/>
          <w:color w:val="44546a"/>
          <w:sz w:val="18"/>
          <w:szCs w:val="18"/>
          <w:rtl w:val="0"/>
        </w:rPr>
        <w:t xml:space="preserve"> вътрешни върхове на дъската. По пунктираните линии се открива силен градиент. </w:t>
      </w:r>
      <w:r w:rsidDel="00000000" w:rsidR="00000000" w:rsidRPr="00000000">
        <w:rPr>
          <w:b w:val="1"/>
          <w:i w:val="1"/>
          <w:color w:val="44546a"/>
          <w:sz w:val="18"/>
          <w:szCs w:val="18"/>
          <w:rtl w:val="0"/>
        </w:rPr>
        <w:t xml:space="preserve">Дясно</w:t>
      </w:r>
      <w:r w:rsidDel="00000000" w:rsidR="00000000" w:rsidRPr="00000000">
        <w:rPr>
          <w:i w:val="1"/>
          <w:color w:val="44546a"/>
          <w:sz w:val="18"/>
          <w:szCs w:val="18"/>
          <w:rtl w:val="0"/>
        </w:rPr>
        <w:t xml:space="preserve">: Трансформацията на Hough H на точките на изображението, свързани с </w:t>
      </w:r>
      <m:oMath>
        <m:r>
          <w:rPr>
            <w:rFonts w:ascii="Cambria Math" w:cs="Cambria Math" w:eastAsia="Cambria Math" w:hAnsi="Cambria Math"/>
            <w:sz w:val="28"/>
            <w:szCs w:val="28"/>
          </w:rPr>
          <m:t xml:space="preserve">L</m:t>
        </m:r>
      </m:oMath>
      <w:r w:rsidDel="00000000" w:rsidR="00000000" w:rsidRPr="00000000">
        <w:rPr>
          <w:i w:val="1"/>
          <w:color w:val="44546a"/>
          <w:sz w:val="18"/>
          <w:szCs w:val="18"/>
          <w:rtl w:val="0"/>
        </w:rPr>
        <w:t xml:space="preserve">. Всяка точка с висок градиент се преобразува в права, така че в </w:t>
      </w:r>
      <m:oMath>
        <m:r>
          <w:rPr>
            <w:rFonts w:ascii="Cambria Math" w:cs="Cambria Math" w:eastAsia="Cambria Math" w:hAnsi="Cambria Math"/>
            <w:sz w:val="28"/>
            <w:szCs w:val="28"/>
          </w:rPr>
          <m:t xml:space="preserve">H</m:t>
        </m:r>
      </m:oMath>
      <w:r w:rsidDel="00000000" w:rsidR="00000000" w:rsidRPr="00000000">
        <w:rPr>
          <w:i w:val="1"/>
          <w:color w:val="44546a"/>
          <w:sz w:val="18"/>
          <w:szCs w:val="18"/>
          <w:rtl w:val="0"/>
        </w:rPr>
        <w:t xml:space="preserve"> има молив(???) за множество точки от ръба. Правата </w:t>
      </w:r>
      <m:oMath>
        <m:sSup>
          <m:sSupPr>
            <m:ctrlPr>
              <w:rPr>
                <w:rFonts w:ascii="Cambria Math" w:cs="Cambria Math" w:eastAsia="Cambria Math" w:hAnsi="Cambria Math"/>
                <w:sz w:val="28"/>
                <w:szCs w:val="28"/>
              </w:rPr>
            </m:ctrlPr>
          </m:sSupPr>
          <m:e>
            <m:r>
              <w:rPr>
                <w:rFonts w:ascii="Cambria Math" w:cs="Cambria Math" w:eastAsia="Cambria Math" w:hAnsi="Cambria Math"/>
                <w:sz w:val="28"/>
                <w:szCs w:val="28"/>
              </w:rPr>
              <m:t xml:space="preserve">L</m:t>
            </m:r>
          </m:e>
          <m:sup>
            <m:r>
              <w:rPr>
                <w:rFonts w:ascii="Cambria Math" w:cs="Cambria Math" w:eastAsia="Cambria Math" w:hAnsi="Cambria Math"/>
                <w:sz w:val="28"/>
                <w:szCs w:val="28"/>
              </w:rPr>
              <m:t xml:space="preserve">*</m:t>
            </m:r>
          </m:sup>
        </m:sSup>
      </m:oMath>
      <w:r w:rsidDel="00000000" w:rsidR="00000000" w:rsidRPr="00000000">
        <w:rPr>
          <w:i w:val="1"/>
          <w:color w:val="44546a"/>
          <w:sz w:val="18"/>
          <w:szCs w:val="18"/>
          <w:rtl w:val="0"/>
        </w:rPr>
        <w:t xml:space="preserve">, която минава през </w:t>
      </w:r>
      <m:oMath>
        <m:r>
          <w:rPr>
            <w:rFonts w:ascii="Cambria Math" w:cs="Cambria Math" w:eastAsia="Cambria Math" w:hAnsi="Cambria Math"/>
            <w:sz w:val="28"/>
            <w:szCs w:val="28"/>
          </w:rPr>
          <m:t xml:space="preserve">l=4</m:t>
        </m:r>
      </m:oMath>
      <w:r w:rsidDel="00000000" w:rsidR="00000000" w:rsidRPr="00000000">
        <w:rPr>
          <w:i w:val="1"/>
          <w:color w:val="44546a"/>
          <w:sz w:val="18"/>
          <w:szCs w:val="18"/>
          <w:rtl w:val="0"/>
        </w:rPr>
        <w:t xml:space="preserve"> Hough-върха, е представяне на Hough на изображението-молив </w:t>
      </w:r>
      <m:oMath>
        <m:r>
          <w:rPr>
            <w:rFonts w:ascii="Cambria Math" w:cs="Cambria Math" w:eastAsia="Cambria Math" w:hAnsi="Cambria Math"/>
            <w:sz w:val="28"/>
            <w:szCs w:val="28"/>
          </w:rPr>
          <m:t xml:space="preserve">L</m:t>
        </m:r>
      </m:oMath>
      <w:r w:rsidDel="00000000" w:rsidR="00000000" w:rsidRPr="00000000">
        <w:rPr>
          <w:i w:val="1"/>
          <w:color w:val="44546a"/>
          <w:sz w:val="18"/>
          <w:szCs w:val="18"/>
          <w:rtl w:val="0"/>
        </w:rPr>
        <w:t xml:space="preserve">.</w:t>
      </w:r>
      <w:r w:rsidDel="00000000" w:rsidR="00000000" w:rsidRPr="00000000">
        <w:rPr>
          <w:rtl w:val="0"/>
        </w:rPr>
      </w:r>
    </w:p>
    <w:p w:rsidR="00000000" w:rsidDel="00000000" w:rsidP="00000000" w:rsidRDefault="00000000" w:rsidRPr="00000000" w14:paraId="000001B5">
      <w:pPr>
        <w:jc w:val="both"/>
        <w:rPr/>
      </w:pPr>
      <w:r w:rsidDel="00000000" w:rsidR="00000000" w:rsidRPr="00000000">
        <w:rPr>
          <w:rtl w:val="0"/>
        </w:rPr>
        <w:t xml:space="preserve">На този етап е полезно да се извърши операция по морфологична ерозия, за да се премахне частично периметъра на дъската. На практика, ако физическите върхове на дъската не са бели, това ще повиши неуместен(irrelevant) градиент на изображението. Радиусът на ерозия трябва да се зададе приблизително, като се предполага, че има разумно количество празно пространство около шахматната дъска. Градиентът на оставащото амплитудно изображение вече се изчислява като се използва просто ядро</w:t>
      </w:r>
      <m:oMath>
        <m:r>
          <m:t>Δ</m:t>
        </m:r>
        <m:r>
          <w:rPr>
            <w:rFonts w:ascii="Cambria Math" w:cs="Cambria Math" w:eastAsia="Cambria Math" w:hAnsi="Cambria Math"/>
            <w:sz w:val="28"/>
            <w:szCs w:val="28"/>
          </w:rPr>
          <m:t xml:space="preserve">=(-1/2,0,1/2)</m:t>
        </m:r>
      </m:oMath>
      <w:r w:rsidDel="00000000" w:rsidR="00000000" w:rsidRPr="00000000">
        <w:rPr>
          <w:rtl w:val="0"/>
        </w:rPr>
        <w:t xml:space="preserve">. Хоризонталните и вертикалните компоненти са</w:t>
      </w:r>
    </w:p>
    <w:p w:rsidR="00000000" w:rsidDel="00000000" w:rsidP="00000000" w:rsidRDefault="00000000" w:rsidRPr="00000000" w14:paraId="000001B6">
      <w:pPr>
        <w:tabs>
          <w:tab w:val="left" w:pos="3432"/>
          <w:tab w:val="right" w:pos="9072"/>
        </w:tabs>
        <w:ind w:left="720" w:firstLine="0"/>
        <w:jc w:val="right"/>
        <w:rPr/>
      </w:pPr>
      <m:oMath>
        <m:r>
          <w:rPr>
            <w:rFonts w:ascii="Cambria Math" w:cs="Cambria Math" w:eastAsia="Cambria Math" w:hAnsi="Cambria Math"/>
            <w:sz w:val="28"/>
            <w:szCs w:val="28"/>
          </w:rPr>
          <m:t xml:space="preserve"> </m:t>
        </m:r>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ξ</m:t>
            </m:r>
          </m:e>
          <m:sub>
            <m:r>
              <w:rPr>
                <w:rFonts w:ascii="Cambria Math" w:cs="Cambria Math" w:eastAsia="Cambria Math" w:hAnsi="Cambria Math"/>
                <w:sz w:val="28"/>
                <w:szCs w:val="28"/>
              </w:rPr>
              <m:t xml:space="preserve">ij</m:t>
            </m:r>
          </m:sub>
        </m:sSub>
        <m:r>
          <w:rPr>
            <w:rFonts w:ascii="Cambria Math" w:cs="Cambria Math" w:eastAsia="Cambria Math" w:hAnsi="Cambria Math"/>
            <w:sz w:val="28"/>
            <w:szCs w:val="28"/>
          </w:rPr>
          <m:t>←</m:t>
        </m:r>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m:t>
            </m:r>
            <m:r>
              <w:rPr>
                <w:rFonts w:ascii="Cambria Math" w:cs="Cambria Math" w:eastAsia="Cambria Math" w:hAnsi="Cambria Math"/>
                <w:sz w:val="28"/>
                <w:szCs w:val="28"/>
              </w:rPr>
              <m:t>Δ</m:t>
            </m:r>
            <m:r>
              <w:rPr>
                <w:rFonts w:ascii="Cambria Math" w:cs="Cambria Math" w:eastAsia="Cambria Math" w:hAnsi="Cambria Math"/>
                <w:sz w:val="28"/>
                <w:szCs w:val="28"/>
              </w:rPr>
              <m:t xml:space="preserve">*B)</m:t>
            </m:r>
          </m:e>
          <m:sub>
            <m:r>
              <w:rPr>
                <w:rFonts w:ascii="Cambria Math" w:cs="Cambria Math" w:eastAsia="Cambria Math" w:hAnsi="Cambria Math"/>
                <w:sz w:val="28"/>
                <w:szCs w:val="28"/>
              </w:rPr>
              <m:t xml:space="preserve">ij</m:t>
            </m:r>
          </m:sub>
        </m:sSub>
        <m:r>
          <w:rPr>
            <w:rFonts w:ascii="Cambria Math" w:cs="Cambria Math" w:eastAsia="Cambria Math" w:hAnsi="Cambria Math"/>
            <w:sz w:val="28"/>
            <w:szCs w:val="28"/>
          </w:rPr>
          <m:t xml:space="preserve">=</m:t>
        </m:r>
        <m:r>
          <w:rPr>
            <w:rFonts w:ascii="Cambria Math" w:cs="Cambria Math" w:eastAsia="Cambria Math" w:hAnsi="Cambria Math"/>
            <w:sz w:val="28"/>
            <w:szCs w:val="28"/>
          </w:rPr>
          <m:t>ρ</m:t>
        </m:r>
        <m:r>
          <w:rPr>
            <w:rFonts w:ascii="Cambria Math" w:cs="Cambria Math" w:eastAsia="Cambria Math" w:hAnsi="Cambria Math"/>
            <w:sz w:val="28"/>
            <w:szCs w:val="28"/>
          </w:rPr>
          <m:t xml:space="preserve">cos</m:t>
        </m:r>
        <m:r>
          <w:rPr>
            <w:rFonts w:ascii="Cambria Math" w:cs="Cambria Math" w:eastAsia="Cambria Math" w:hAnsi="Cambria Math"/>
            <w:sz w:val="28"/>
            <w:szCs w:val="28"/>
          </w:rPr>
          <m:t>θ</m:t>
        </m:r>
        <m:r>
          <w:rPr>
            <w:rFonts w:ascii="Cambria Math" w:cs="Cambria Math" w:eastAsia="Cambria Math" w:hAnsi="Cambria Math"/>
            <w:sz w:val="28"/>
            <w:szCs w:val="28"/>
          </w:rPr>
          <m:t xml:space="preserve"> и   </m:t>
        </m:r>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η</m:t>
            </m:r>
          </m:e>
          <m:sub>
            <m:r>
              <w:rPr>
                <w:rFonts w:ascii="Cambria Math" w:cs="Cambria Math" w:eastAsia="Cambria Math" w:hAnsi="Cambria Math"/>
                <w:sz w:val="28"/>
                <w:szCs w:val="28"/>
              </w:rPr>
              <m:t xml:space="preserve">ij</m:t>
            </m:r>
          </m:sub>
        </m:sSub>
        <m:r>
          <w:rPr>
            <w:rFonts w:ascii="Cambria Math" w:cs="Cambria Math" w:eastAsia="Cambria Math" w:hAnsi="Cambria Math"/>
            <w:sz w:val="28"/>
            <w:szCs w:val="28"/>
          </w:rPr>
          <m:t>←</m:t>
        </m:r>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m:t>
            </m:r>
            <m:sSup>
              <m:sSupPr>
                <m:ctrlPr>
                  <w:rPr>
                    <w:rFonts w:ascii="Cambria Math" w:cs="Cambria Math" w:eastAsia="Cambria Math" w:hAnsi="Cambria Math"/>
                    <w:sz w:val="28"/>
                    <w:szCs w:val="28"/>
                  </w:rPr>
                </m:ctrlPr>
              </m:sSupPr>
              <m:e>
                <m:r>
                  <w:rPr>
                    <w:rFonts w:ascii="Cambria Math" w:cs="Cambria Math" w:eastAsia="Cambria Math" w:hAnsi="Cambria Math"/>
                    <w:sz w:val="28"/>
                    <w:szCs w:val="28"/>
                  </w:rPr>
                  <m:t>Δ</m:t>
                </m:r>
              </m:e>
              <m:sup>
                <m:r>
                  <w:rPr>
                    <w:rFonts w:ascii="Cambria Math" w:cs="Cambria Math" w:eastAsia="Cambria Math" w:hAnsi="Cambria Math"/>
                    <w:sz w:val="28"/>
                    <w:szCs w:val="28"/>
                  </w:rPr>
                  <m:t xml:space="preserve">T</m:t>
                </m:r>
              </m:sup>
            </m:sSup>
            <m:r>
              <w:rPr>
                <w:rFonts w:ascii="Cambria Math" w:cs="Cambria Math" w:eastAsia="Cambria Math" w:hAnsi="Cambria Math"/>
                <w:sz w:val="28"/>
                <w:szCs w:val="28"/>
              </w:rPr>
              <m:t xml:space="preserve">*B)</m:t>
            </m:r>
          </m:e>
          <m:sub>
            <m:r>
              <w:rPr>
                <w:rFonts w:ascii="Cambria Math" w:cs="Cambria Math" w:eastAsia="Cambria Math" w:hAnsi="Cambria Math"/>
                <w:sz w:val="28"/>
                <w:szCs w:val="28"/>
              </w:rPr>
              <m:t xml:space="preserve">ij</m:t>
            </m:r>
          </m:sub>
        </m:sSub>
        <m:r>
          <w:rPr>
            <w:rFonts w:ascii="Cambria Math" w:cs="Cambria Math" w:eastAsia="Cambria Math" w:hAnsi="Cambria Math"/>
            <w:sz w:val="28"/>
            <w:szCs w:val="28"/>
          </w:rPr>
          <m:t xml:space="preserve">=</m:t>
        </m:r>
        <m:r>
          <w:rPr>
            <w:rFonts w:ascii="Cambria Math" w:cs="Cambria Math" w:eastAsia="Cambria Math" w:hAnsi="Cambria Math"/>
            <w:sz w:val="28"/>
            <w:szCs w:val="28"/>
          </w:rPr>
          <m:t>ρ</m:t>
        </m:r>
        <m:r>
          <w:rPr>
            <w:rFonts w:ascii="Cambria Math" w:cs="Cambria Math" w:eastAsia="Cambria Math" w:hAnsi="Cambria Math"/>
            <w:sz w:val="28"/>
            <w:szCs w:val="28"/>
          </w:rPr>
          <m:t xml:space="preserve">sin</m:t>
        </m:r>
        <m:r>
          <w:rPr>
            <w:rFonts w:ascii="Cambria Math" w:cs="Cambria Math" w:eastAsia="Cambria Math" w:hAnsi="Cambria Math"/>
            <w:sz w:val="28"/>
            <w:szCs w:val="28"/>
          </w:rPr>
          <m:t>θ</m:t>
        </m:r>
        <m:r>
          <w:rPr>
            <w:rFonts w:ascii="Cambria Math" w:cs="Cambria Math" w:eastAsia="Cambria Math" w:hAnsi="Cambria Math"/>
            <w:sz w:val="28"/>
            <w:szCs w:val="28"/>
          </w:rPr>
          <m:t xml:space="preserve"> </m:t>
        </m:r>
      </m:oMath>
      <w:r w:rsidDel="00000000" w:rsidR="00000000" w:rsidRPr="00000000">
        <w:rPr>
          <w:rFonts w:ascii="Cambria Math" w:cs="Cambria Math" w:eastAsia="Cambria Math" w:hAnsi="Cambria Math"/>
          <w:sz w:val="28"/>
          <w:szCs w:val="28"/>
          <w:rtl w:val="0"/>
        </w:rPr>
        <w:t xml:space="preserve">                  (3.6)</w:t>
      </w:r>
      <w:r w:rsidDel="00000000" w:rsidR="00000000" w:rsidRPr="00000000">
        <w:rPr>
          <w:rtl w:val="0"/>
        </w:rPr>
      </w:r>
    </w:p>
    <w:p w:rsidR="00000000" w:rsidDel="00000000" w:rsidP="00000000" w:rsidRDefault="00000000" w:rsidRPr="00000000" w14:paraId="000001B7">
      <w:pPr>
        <w:jc w:val="both"/>
        <w:rPr/>
      </w:pPr>
      <w:r w:rsidDel="00000000" w:rsidR="00000000" w:rsidRPr="00000000">
        <w:rPr>
          <w:rtl w:val="0"/>
        </w:rPr>
        <w:t xml:space="preserve">, където</w:t>
      </w:r>
      <m:oMath>
        <m:r>
          <w:rPr>
            <w:rFonts w:ascii="Cambria Math" w:cs="Cambria Math" w:eastAsia="Cambria Math" w:hAnsi="Cambria Math"/>
            <w:sz w:val="28"/>
            <w:szCs w:val="28"/>
          </w:rPr>
          <m:t xml:space="preserve">*</m:t>
        </m:r>
      </m:oMath>
      <w:r w:rsidDel="00000000" w:rsidR="00000000" w:rsidRPr="00000000">
        <w:rPr>
          <w:rtl w:val="0"/>
        </w:rPr>
        <w:t xml:space="preserve">означава конволюция(convolution). Не се извършва предварително изглаждане на изображението, поради ниската пространствена разделителна способност на данните.</w:t>
      </w:r>
    </w:p>
    <w:p w:rsidR="00000000" w:rsidDel="00000000" w:rsidP="00000000" w:rsidRDefault="00000000" w:rsidRPr="00000000" w14:paraId="000001B8">
      <w:pPr>
        <w:spacing w:after="0" w:lineRule="auto"/>
        <w:ind w:left="360" w:firstLine="0"/>
        <w:jc w:val="both"/>
        <w:rPr/>
      </w:pPr>
      <w:r w:rsidDel="00000000" w:rsidR="00000000" w:rsidRPr="00000000">
        <w:rPr>
          <w:b w:val="1"/>
          <w:rtl w:val="0"/>
        </w:rPr>
        <w:t xml:space="preserve">3.3.3 Клъстериране на градиент</w:t>
      </w:r>
      <w:r w:rsidDel="00000000" w:rsidR="00000000" w:rsidRPr="00000000">
        <w:rPr>
          <w:rtl w:val="0"/>
        </w:rPr>
      </w:r>
    </w:p>
    <w:p w:rsidR="00000000" w:rsidDel="00000000" w:rsidP="00000000" w:rsidRDefault="00000000" w:rsidRPr="00000000" w14:paraId="000001B9">
      <w:pPr>
        <w:jc w:val="both"/>
        <w:rPr/>
      </w:pPr>
      <w:r w:rsidDel="00000000" w:rsidR="00000000" w:rsidRPr="00000000">
        <w:rPr>
          <w:rtl w:val="0"/>
        </w:rPr>
        <w:t xml:space="preserve">Целта на този раздел е да присвой всеки вектор на градиент</w:t>
      </w:r>
      <m:oMath>
        <m:d>
          <m:dPr>
            <m:begChr m:val="("/>
            <m:endChr m:val=")"/>
            <m:ctrlPr>
              <w:rPr>
                <w:rFonts w:ascii="Cambria Math" w:cs="Cambria Math" w:eastAsia="Cambria Math" w:hAnsi="Cambria Math"/>
                <w:sz w:val="28"/>
                <w:szCs w:val="28"/>
              </w:rPr>
            </m:ctrlPr>
          </m:dPr>
          <m:e>
            <m:sSub>
              <m:sSubPr>
                <m:ctrlPr>
                  <w:rPr>
                    <w:rFonts w:ascii="Cambria Math" w:cs="Cambria Math" w:eastAsia="Cambria Math" w:hAnsi="Cambria Math"/>
                    <w:sz w:val="28"/>
                    <w:szCs w:val="28"/>
                  </w:rPr>
                </m:ctrlPr>
              </m:sSubPr>
              <m:e>
                <m:r>
                  <m:t>ξ</m:t>
                </m:r>
              </m:e>
              <m:sub>
                <m:r>
                  <w:rPr>
                    <w:rFonts w:ascii="Cambria Math" w:cs="Cambria Math" w:eastAsia="Cambria Math" w:hAnsi="Cambria Math"/>
                    <w:sz w:val="28"/>
                    <w:szCs w:val="28"/>
                  </w:rPr>
                  <m:t xml:space="preserve">ij</m:t>
                </m:r>
              </m:sub>
            </m:sSub>
            <m:r>
              <w:rPr>
                <w:rFonts w:ascii="Cambria Math" w:cs="Cambria Math" w:eastAsia="Cambria Math" w:hAnsi="Cambria Math"/>
                <w:sz w:val="28"/>
                <w:szCs w:val="28"/>
              </w:rPr>
              <m:t xml:space="preserve">,</m:t>
            </m:r>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η</m:t>
                </m:r>
              </m:e>
              <m:sub>
                <m:r>
                  <w:rPr>
                    <w:rFonts w:ascii="Cambria Math" w:cs="Cambria Math" w:eastAsia="Cambria Math" w:hAnsi="Cambria Math"/>
                    <w:sz w:val="28"/>
                    <w:szCs w:val="28"/>
                  </w:rPr>
                  <m:t xml:space="preserve">ij</m:t>
                </m:r>
              </m:sub>
            </m:sSub>
          </m:e>
        </m:d>
      </m:oMath>
      <w:r w:rsidDel="00000000" w:rsidR="00000000" w:rsidRPr="00000000">
        <w:rPr>
          <w:rtl w:val="0"/>
        </w:rPr>
        <w:t xml:space="preserve">към един от трите класа с етикет</w:t>
      </w:r>
      <m:oMath>
        <m:sSub>
          <m:sSubPr>
            <m:ctrlPr>
              <w:rPr>
                <w:rFonts w:ascii="Cambria Math" w:cs="Cambria Math" w:eastAsia="Cambria Math" w:hAnsi="Cambria Math"/>
                <w:sz w:val="28"/>
                <w:szCs w:val="28"/>
              </w:rPr>
            </m:ctrlPr>
          </m:sSubPr>
          <m:e>
            <m:r>
              <m:t>κ</m:t>
            </m:r>
          </m:e>
          <m:sub>
            <m:r>
              <w:rPr>
                <w:rFonts w:ascii="Cambria Math" w:cs="Cambria Math" w:eastAsia="Cambria Math" w:hAnsi="Cambria Math"/>
                <w:sz w:val="28"/>
                <w:szCs w:val="28"/>
              </w:rPr>
              <m:t xml:space="preserve">ij</m:t>
            </m:r>
          </m:sub>
        </m:sSub>
        <m:r>
          <w:rPr>
            <w:rFonts w:ascii="Cambria Math" w:cs="Cambria Math" w:eastAsia="Cambria Math" w:hAnsi="Cambria Math"/>
            <w:sz w:val="28"/>
            <w:szCs w:val="28"/>
          </w:rPr>
          <m:t>ϵ</m:t>
        </m:r>
        <m:d>
          <m:dPr>
            <m:begChr m:val="{"/>
            <m:endChr m:val="}"/>
            <m:ctrlPr>
              <w:rPr>
                <w:rFonts w:ascii="Cambria Math" w:cs="Cambria Math" w:eastAsia="Cambria Math" w:hAnsi="Cambria Math"/>
                <w:sz w:val="28"/>
                <w:szCs w:val="28"/>
              </w:rPr>
            </m:ctrlPr>
          </m:dPr>
          <m:e>
            <m:r>
              <w:rPr>
                <w:rFonts w:ascii="Cambria Math" w:cs="Cambria Math" w:eastAsia="Cambria Math" w:hAnsi="Cambria Math"/>
                <w:sz w:val="28"/>
                <w:szCs w:val="28"/>
              </w:rPr>
              <m:t>λ</m:t>
            </m:r>
            <m:r>
              <w:rPr>
                <w:rFonts w:ascii="Cambria Math" w:cs="Cambria Math" w:eastAsia="Cambria Math" w:hAnsi="Cambria Math"/>
                <w:sz w:val="28"/>
                <w:szCs w:val="28"/>
              </w:rPr>
              <m:t xml:space="preserve">,</m:t>
            </m:r>
            <m:r>
              <w:rPr>
                <w:rFonts w:ascii="Cambria Math" w:cs="Cambria Math" w:eastAsia="Cambria Math" w:hAnsi="Cambria Math"/>
                <w:sz w:val="28"/>
                <w:szCs w:val="28"/>
              </w:rPr>
              <m:t>μ</m:t>
            </m:r>
            <m:r>
              <w:rPr>
                <w:rFonts w:ascii="Cambria Math" w:cs="Cambria Math" w:eastAsia="Cambria Math" w:hAnsi="Cambria Math"/>
                <w:sz w:val="28"/>
                <w:szCs w:val="28"/>
              </w:rPr>
              <m:t xml:space="preserve">,</m:t>
            </m:r>
            <m:r>
              <w:rPr>
                <w:rFonts w:ascii="Cambria Math" w:cs="Cambria Math" w:eastAsia="Cambria Math" w:hAnsi="Cambria Math"/>
                <w:sz w:val="28"/>
                <w:szCs w:val="28"/>
              </w:rPr>
              <m:t>⊘</m:t>
            </m:r>
          </m:e>
        </m:d>
      </m:oMath>
      <w:r w:rsidDel="00000000" w:rsidR="00000000" w:rsidRPr="00000000">
        <w:rPr>
          <w:rtl w:val="0"/>
        </w:rPr>
        <w:t xml:space="preserve">. Ако</w:t>
      </w:r>
      <m:oMath>
        <m:sSub>
          <m:sSubPr>
            <m:ctrlPr>
              <w:rPr>
                <w:rFonts w:ascii="Cambria Math" w:cs="Cambria Math" w:eastAsia="Cambria Math" w:hAnsi="Cambria Math"/>
                <w:sz w:val="28"/>
                <w:szCs w:val="28"/>
              </w:rPr>
            </m:ctrlPr>
          </m:sSubPr>
          <m:e>
            <m:r>
              <m:t>κ</m:t>
            </m:r>
          </m:e>
          <m:sub>
            <m:r>
              <w:rPr>
                <w:rFonts w:ascii="Cambria Math" w:cs="Cambria Math" w:eastAsia="Cambria Math" w:hAnsi="Cambria Math"/>
                <w:sz w:val="28"/>
                <w:szCs w:val="28"/>
              </w:rPr>
              <m:t xml:space="preserve">ij</m:t>
            </m:r>
          </m:sub>
        </m:sSub>
        <m:r>
          <w:rPr>
            <w:rFonts w:ascii="Cambria Math" w:cs="Cambria Math" w:eastAsia="Cambria Math" w:hAnsi="Cambria Math"/>
            <w:sz w:val="28"/>
            <w:szCs w:val="28"/>
          </w:rPr>
          <m:t xml:space="preserve">=</m:t>
        </m:r>
        <m:r>
          <w:rPr>
            <w:rFonts w:ascii="Cambria Math" w:cs="Cambria Math" w:eastAsia="Cambria Math" w:hAnsi="Cambria Math"/>
            <w:sz w:val="28"/>
            <w:szCs w:val="28"/>
          </w:rPr>
          <m:t>λ</m:t>
        </m:r>
      </m:oMath>
      <w:r w:rsidDel="00000000" w:rsidR="00000000" w:rsidRPr="00000000">
        <w:rPr>
          <w:rtl w:val="0"/>
        </w:rPr>
        <w:t xml:space="preserve">, тогава пиксел</w:t>
      </w:r>
      <m:oMath>
        <m:d>
          <m:dPr>
            <m:begChr m:val="("/>
            <m:endChr m:val=")"/>
            <m:ctrlPr>
              <w:rPr>
                <w:rFonts w:ascii="Cambria Math" w:cs="Cambria Math" w:eastAsia="Cambria Math" w:hAnsi="Cambria Math"/>
                <w:sz w:val="28"/>
                <w:szCs w:val="28"/>
              </w:rPr>
            </m:ctrlPr>
          </m:dPr>
          <m:e>
            <m:r>
              <w:rPr>
                <w:rFonts w:ascii="Cambria Math" w:cs="Cambria Math" w:eastAsia="Cambria Math" w:hAnsi="Cambria Math"/>
                <w:sz w:val="28"/>
                <w:szCs w:val="28"/>
              </w:rPr>
              <m:t xml:space="preserve">i,j</m:t>
            </m:r>
          </m:e>
        </m:d>
      </m:oMath>
      <w:r w:rsidDel="00000000" w:rsidR="00000000" w:rsidRPr="00000000">
        <w:rPr>
          <w:rtl w:val="0"/>
        </w:rPr>
        <w:t xml:space="preserve"> е в една от линиите в</w:t>
      </w:r>
      <m:oMath>
        <m:r>
          <w:rPr>
            <w:sz w:val="28"/>
            <w:szCs w:val="28"/>
          </w:rPr>
          <m:t xml:space="preserve">L</m:t>
        </m:r>
      </m:oMath>
      <w:r w:rsidDel="00000000" w:rsidR="00000000" w:rsidRPr="00000000">
        <w:rPr>
          <w:rtl w:val="0"/>
        </w:rPr>
        <w:t xml:space="preserve"> и</w:t>
      </w:r>
      <m:oMath>
        <m:d>
          <m:dPr>
            <m:begChr m:val="("/>
            <m:endChr m:val=")"/>
            <m:ctrlPr>
              <w:rPr>
                <w:rFonts w:ascii="Cambria Math" w:cs="Cambria Math" w:eastAsia="Cambria Math" w:hAnsi="Cambria Math"/>
                <w:sz w:val="28"/>
                <w:szCs w:val="28"/>
              </w:rPr>
            </m:ctrlPr>
          </m:dPr>
          <m:e>
            <m:sSub>
              <m:sSubPr>
                <m:ctrlPr>
                  <w:rPr>
                    <w:rFonts w:ascii="Cambria Math" w:cs="Cambria Math" w:eastAsia="Cambria Math" w:hAnsi="Cambria Math"/>
                    <w:sz w:val="28"/>
                    <w:szCs w:val="28"/>
                  </w:rPr>
                </m:ctrlPr>
              </m:sSubPr>
              <m:e>
                <m:r>
                  <m:t>ξ</m:t>
                </m:r>
              </m:e>
              <m:sub>
                <m:r>
                  <w:rPr>
                    <w:rFonts w:ascii="Cambria Math" w:cs="Cambria Math" w:eastAsia="Cambria Math" w:hAnsi="Cambria Math"/>
                    <w:sz w:val="28"/>
                    <w:szCs w:val="28"/>
                  </w:rPr>
                  <m:t xml:space="preserve">ij</m:t>
                </m:r>
              </m:sub>
            </m:sSub>
            <m:r>
              <w:rPr>
                <w:rFonts w:ascii="Cambria Math" w:cs="Cambria Math" w:eastAsia="Cambria Math" w:hAnsi="Cambria Math"/>
                <w:sz w:val="28"/>
                <w:szCs w:val="28"/>
              </w:rPr>
              <m:t xml:space="preserve">,</m:t>
            </m:r>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η</m:t>
                </m:r>
              </m:e>
              <m:sub>
                <m:r>
                  <w:rPr>
                    <w:rFonts w:ascii="Cambria Math" w:cs="Cambria Math" w:eastAsia="Cambria Math" w:hAnsi="Cambria Math"/>
                    <w:sz w:val="28"/>
                    <w:szCs w:val="28"/>
                  </w:rPr>
                  <m:t xml:space="preserve">ij</m:t>
                </m:r>
              </m:sub>
            </m:sSub>
          </m:e>
        </m:d>
      </m:oMath>
      <w:r w:rsidDel="00000000" w:rsidR="00000000" w:rsidRPr="00000000">
        <w:rPr>
          <w:rtl w:val="0"/>
        </w:rPr>
        <w:t xml:space="preserve">е перпендикулярна на тази линия. Ако</w:t>
      </w:r>
      <m:oMath>
        <m:sSub>
          <m:sSubPr>
            <m:ctrlPr>
              <w:rPr>
                <w:rFonts w:ascii="Cambria Math" w:cs="Cambria Math" w:eastAsia="Cambria Math" w:hAnsi="Cambria Math"/>
                <w:sz w:val="28"/>
                <w:szCs w:val="28"/>
              </w:rPr>
            </m:ctrlPr>
          </m:sSubPr>
          <m:e>
            <m:r>
              <m:t>κ</m:t>
            </m:r>
          </m:e>
          <m:sub>
            <m:r>
              <w:rPr>
                <w:rFonts w:ascii="Cambria Math" w:cs="Cambria Math" w:eastAsia="Cambria Math" w:hAnsi="Cambria Math"/>
                <w:sz w:val="28"/>
                <w:szCs w:val="28"/>
              </w:rPr>
              <m:t xml:space="preserve">ij</m:t>
            </m:r>
          </m:sub>
        </m:sSub>
        <m:r>
          <w:rPr>
            <w:rFonts w:ascii="Cambria Math" w:cs="Cambria Math" w:eastAsia="Cambria Math" w:hAnsi="Cambria Math"/>
            <w:sz w:val="28"/>
            <w:szCs w:val="28"/>
          </w:rPr>
          <m:t xml:space="preserve">=</m:t>
        </m:r>
        <m:r>
          <w:rPr>
            <w:rFonts w:ascii="Cambria Math" w:cs="Cambria Math" w:eastAsia="Cambria Math" w:hAnsi="Cambria Math"/>
            <w:sz w:val="28"/>
            <w:szCs w:val="28"/>
          </w:rPr>
          <m:t>μ</m:t>
        </m:r>
      </m:oMath>
      <w:r w:rsidDel="00000000" w:rsidR="00000000" w:rsidRPr="00000000">
        <w:rPr>
          <w:rtl w:val="0"/>
        </w:rPr>
        <w:t xml:space="preserve">,тогава аналогични отношения се отнасят към</w:t>
      </w:r>
      <m:oMath>
        <m:r>
          <w:rPr>
            <w:rFonts w:ascii="Cambria Math" w:cs="Cambria Math" w:eastAsia="Cambria Math" w:hAnsi="Cambria Math"/>
            <w:sz w:val="28"/>
            <w:szCs w:val="28"/>
          </w:rPr>
          <m:t xml:space="preserve">M</m:t>
        </m:r>
      </m:oMath>
      <w:r w:rsidDel="00000000" w:rsidR="00000000" w:rsidRPr="00000000">
        <w:rPr>
          <w:rtl w:val="0"/>
        </w:rPr>
        <w:t xml:space="preserve">. </w:t>
      </w:r>
      <m:oMath>
        <m:sSub>
          <m:sSubPr>
            <m:ctrlPr>
              <w:rPr>
                <w:rFonts w:ascii="Cambria Math" w:cs="Cambria Math" w:eastAsia="Cambria Math" w:hAnsi="Cambria Math"/>
                <w:sz w:val="28"/>
                <w:szCs w:val="28"/>
              </w:rPr>
            </m:ctrlPr>
          </m:sSubPr>
          <m:e>
            <m:r>
              <m:t>κ</m:t>
            </m:r>
          </m:e>
          <m:sub>
            <m:r>
              <w:rPr>
                <w:rFonts w:ascii="Cambria Math" w:cs="Cambria Math" w:eastAsia="Cambria Math" w:hAnsi="Cambria Math"/>
                <w:sz w:val="28"/>
                <w:szCs w:val="28"/>
              </w:rPr>
              <m:t xml:space="preserve">ij</m:t>
            </m:r>
          </m:sub>
        </m:sSub>
        <m:r>
          <w:rPr>
            <w:rFonts w:ascii="Cambria Math" w:cs="Cambria Math" w:eastAsia="Cambria Math" w:hAnsi="Cambria Math"/>
            <w:sz w:val="28"/>
            <w:szCs w:val="28"/>
          </w:rPr>
          <m:t xml:space="preserve">=</m:t>
        </m:r>
        <m:r>
          <w:rPr>
            <w:rFonts w:ascii="Cambria Math" w:cs="Cambria Math" w:eastAsia="Cambria Math" w:hAnsi="Cambria Math"/>
            <w:sz w:val="28"/>
            <w:szCs w:val="28"/>
          </w:rPr>
          <m:t>⊘</m:t>
        </m:r>
      </m:oMath>
      <w:r w:rsidDel="00000000" w:rsidR="00000000" w:rsidRPr="00000000">
        <w:rPr>
          <w:rtl w:val="0"/>
        </w:rPr>
        <w:t xml:space="preserve">, тогава пиксел</w:t>
      </w:r>
      <m:oMath>
        <m:d>
          <m:dPr>
            <m:begChr m:val="("/>
            <m:endChr m:val=")"/>
            <m:ctrlPr>
              <w:rPr>
                <w:rFonts w:ascii="Cambria Math" w:cs="Cambria Math" w:eastAsia="Cambria Math" w:hAnsi="Cambria Math"/>
                <w:sz w:val="28"/>
                <w:szCs w:val="28"/>
              </w:rPr>
            </m:ctrlPr>
          </m:dPr>
          <m:e>
            <m:r>
              <w:rPr>
                <w:rFonts w:ascii="Cambria Math" w:cs="Cambria Math" w:eastAsia="Cambria Math" w:hAnsi="Cambria Math"/>
                <w:sz w:val="28"/>
                <w:szCs w:val="28"/>
              </w:rPr>
              <m:t xml:space="preserve">i,j</m:t>
            </m:r>
          </m:e>
        </m:d>
      </m:oMath>
      <w:r w:rsidDel="00000000" w:rsidR="00000000" w:rsidRPr="00000000">
        <w:rPr>
          <w:rtl w:val="0"/>
        </w:rPr>
        <w:t xml:space="preserve">не лежи на нито една от линиите.</w:t>
      </w:r>
    </w:p>
    <w:p w:rsidR="00000000" w:rsidDel="00000000" w:rsidP="00000000" w:rsidRDefault="00000000" w:rsidRPr="00000000" w14:paraId="000001BA">
      <w:pPr>
        <w:jc w:val="both"/>
        <w:rPr/>
      </w:pPr>
      <w:r w:rsidDel="00000000" w:rsidR="00000000" w:rsidRPr="00000000">
        <w:rPr/>
        <w:drawing>
          <wp:inline distB="114300" distT="114300" distL="114300" distR="114300">
            <wp:extent cx="5760410" cy="2882900"/>
            <wp:effectExtent b="0" l="0" r="0" t="0"/>
            <wp:docPr id="14" name="image16.png"/>
            <a:graphic>
              <a:graphicData uri="http://schemas.openxmlformats.org/drawingml/2006/picture">
                <pic:pic>
                  <pic:nvPicPr>
                    <pic:cNvPr id="0" name="image16.png"/>
                    <pic:cNvPicPr preferRelativeResize="0"/>
                  </pic:nvPicPr>
                  <pic:blipFill>
                    <a:blip r:embed="rId85"/>
                    <a:srcRect b="0" l="0" r="0" t="0"/>
                    <a:stretch>
                      <a:fillRect/>
                    </a:stretch>
                  </pic:blipFill>
                  <pic:spPr>
                    <a:xfrm>
                      <a:off x="0" y="0"/>
                      <a:ext cx="576041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1BB">
      <w:pPr>
        <w:spacing w:after="200" w:line="240" w:lineRule="auto"/>
        <w:ind w:left="360" w:firstLine="0"/>
        <w:jc w:val="both"/>
        <w:rPr/>
      </w:pPr>
      <w:r w:rsidDel="00000000" w:rsidR="00000000" w:rsidRPr="00000000">
        <w:rPr>
          <w:i w:val="1"/>
          <w:color w:val="44546a"/>
          <w:sz w:val="18"/>
          <w:szCs w:val="18"/>
          <w:rtl w:val="0"/>
        </w:rPr>
        <w:t xml:space="preserve">Фиг. 3.2 </w:t>
      </w:r>
      <w:r w:rsidDel="00000000" w:rsidR="00000000" w:rsidRPr="00000000">
        <w:rPr>
          <w:b w:val="1"/>
          <w:i w:val="1"/>
          <w:color w:val="44546a"/>
          <w:sz w:val="18"/>
          <w:szCs w:val="18"/>
          <w:rtl w:val="0"/>
        </w:rPr>
        <w:t xml:space="preserve">Ляво</w:t>
      </w:r>
      <w:r w:rsidDel="00000000" w:rsidR="00000000" w:rsidRPr="00000000">
        <w:rPr>
          <w:i w:val="1"/>
          <w:color w:val="44546a"/>
          <w:sz w:val="18"/>
          <w:szCs w:val="18"/>
          <w:rtl w:val="0"/>
        </w:rPr>
        <w:t xml:space="preserve">: кръстовидно разпределение на градиента на изображението. Би било трудно да се сегментира по отношение на хоризонталните и вертикалните компоненти, поради преходите черно/бяло и бяло/черно при всяка ориентация. Дясно: същото разпределение е лесно сегментирано чрез собствен анализ(</w:t>
      </w:r>
      <w:r w:rsidDel="00000000" w:rsidR="00000000" w:rsidRPr="00000000">
        <w:rPr>
          <w:b w:val="1"/>
          <w:i w:val="1"/>
          <w:color w:val="44546a"/>
          <w:sz w:val="18"/>
          <w:szCs w:val="18"/>
          <w:rtl w:val="0"/>
        </w:rPr>
        <w:t xml:space="preserve">eigen-analysis</w:t>
      </w:r>
      <w:r w:rsidDel="00000000" w:rsidR="00000000" w:rsidRPr="00000000">
        <w:rPr>
          <w:i w:val="1"/>
          <w:color w:val="44546a"/>
          <w:sz w:val="18"/>
          <w:szCs w:val="18"/>
          <w:rtl w:val="0"/>
        </w:rPr>
        <w:t xml:space="preserve">) в двуъгловото представяне(3.7). Червените и зелени етикети са сложени съответните точки в оригиналното разпределение в ляво.</w:t>
      </w:r>
      <w:r w:rsidDel="00000000" w:rsidR="00000000" w:rsidRPr="00000000">
        <w:rPr>
          <w:rtl w:val="0"/>
        </w:rPr>
      </w:r>
    </w:p>
    <w:p w:rsidR="00000000" w:rsidDel="00000000" w:rsidP="00000000" w:rsidRDefault="00000000" w:rsidRPr="00000000" w14:paraId="000001BC">
      <w:pPr>
        <w:jc w:val="both"/>
        <w:rPr/>
      </w:pPr>
      <w:r w:rsidDel="00000000" w:rsidR="00000000" w:rsidRPr="00000000">
        <w:rPr>
          <w:rtl w:val="0"/>
        </w:rPr>
        <w:t xml:space="preserve">Разделението на градиента, след първоначалната сегментация, ще съдържа два продълговати клъстера през началото, които ще бъдат приблизително ортогонални. Всеки </w:t>
      </w:r>
      <w:r w:rsidDel="00000000" w:rsidR="00000000" w:rsidRPr="00000000">
        <w:rPr>
          <w:b w:val="1"/>
          <w:i w:val="1"/>
          <w:rtl w:val="0"/>
        </w:rPr>
        <w:t xml:space="preserve">клъстер</w:t>
      </w:r>
      <w:r w:rsidDel="00000000" w:rsidR="00000000" w:rsidRPr="00000000">
        <w:rPr>
          <w:rtl w:val="0"/>
        </w:rPr>
        <w:t xml:space="preserve"> отговаря на ориентацията на градиента(</w:t>
      </w:r>
      <m:oMath>
        <m:r>
          <w:rPr>
            <w:rFonts w:ascii="Cambria Math" w:cs="Cambria Math" w:eastAsia="Cambria Math" w:hAnsi="Cambria Math"/>
            <w:sz w:val="28"/>
            <w:szCs w:val="28"/>
          </w:rPr>
          <m:t xml:space="preserve">mod </m:t>
        </m:r>
        <m:r>
          <w:rPr>
            <w:rFonts w:ascii="Cambria Math" w:cs="Cambria Math" w:eastAsia="Cambria Math" w:hAnsi="Cambria Math"/>
            <w:sz w:val="28"/>
            <w:szCs w:val="28"/>
          </w:rPr>
          <m:t>π</m:t>
        </m:r>
      </m:oMath>
      <w:r w:rsidDel="00000000" w:rsidR="00000000" w:rsidRPr="00000000">
        <w:rPr>
          <w:rtl w:val="0"/>
        </w:rPr>
        <w:t xml:space="preserve">), докато всеки </w:t>
      </w:r>
      <w:r w:rsidDel="00000000" w:rsidR="00000000" w:rsidRPr="00000000">
        <w:rPr>
          <w:b w:val="1"/>
          <w:i w:val="1"/>
          <w:rtl w:val="0"/>
        </w:rPr>
        <w:t xml:space="preserve">край</w:t>
      </w:r>
      <w:r w:rsidDel="00000000" w:rsidR="00000000" w:rsidRPr="00000000">
        <w:rPr>
          <w:rtl w:val="0"/>
        </w:rPr>
        <w:t xml:space="preserve"> на клъстер отговаря на посоката на градиента(черно/бяло или бяло/черно). Разпределението се анализира най-добре след мапиране с двоен ъгъл(double-angle mapping), което ще се означава с</w:t>
      </w:r>
      <m:oMath>
        <m:d>
          <m:dPr>
            <m:begChr m:val="("/>
            <m:endChr m:val=")"/>
            <m:ctrlPr>
              <w:rPr>
                <w:rFonts w:ascii="Cambria Math" w:cs="Cambria Math" w:eastAsia="Cambria Math" w:hAnsi="Cambria Math"/>
                <w:sz w:val="28"/>
                <w:szCs w:val="28"/>
              </w:rPr>
            </m:ctrlPr>
          </m:dPr>
          <m:e>
            <m:r>
              <m:t>ξ</m:t>
            </m:r>
            <m:r>
              <w:rPr>
                <w:rFonts w:ascii="Cambria Math" w:cs="Cambria Math" w:eastAsia="Cambria Math" w:hAnsi="Cambria Math"/>
                <w:sz w:val="28"/>
                <w:szCs w:val="28"/>
              </w:rPr>
              <m:t xml:space="preserve">,</m:t>
            </m:r>
            <m:r>
              <w:rPr>
                <w:rFonts w:ascii="Cambria Math" w:cs="Cambria Math" w:eastAsia="Cambria Math" w:hAnsi="Cambria Math"/>
                <w:sz w:val="28"/>
                <w:szCs w:val="28"/>
              </w:rPr>
              <m:t>η</m:t>
            </m:r>
          </m:e>
        </m:d>
        <m:r>
          <w:rPr>
            <w:rFonts w:ascii="Cambria Math" w:cs="Cambria Math" w:eastAsia="Cambria Math" w:hAnsi="Cambria Math"/>
            <w:sz w:val="28"/>
            <w:szCs w:val="28"/>
          </w:rPr>
          <m:t>→</m:t>
        </m:r>
        <m:d>
          <m:dPr>
            <m:begChr m:val="("/>
            <m:endChr m:val=")"/>
            <m:ctrlPr>
              <w:rPr>
                <w:rFonts w:ascii="Cambria Math" w:cs="Cambria Math" w:eastAsia="Cambria Math" w:hAnsi="Cambria Math"/>
                <w:sz w:val="28"/>
                <w:szCs w:val="28"/>
              </w:rPr>
            </m:ctrlPr>
          </m:dPr>
          <m:e>
            <m:r>
              <w:rPr>
                <w:rFonts w:ascii="Cambria Math" w:cs="Cambria Math" w:eastAsia="Cambria Math" w:hAnsi="Cambria Math"/>
                <w:sz w:val="28"/>
                <w:szCs w:val="28"/>
              </w:rPr>
              <m:t>σ</m:t>
            </m:r>
            <m:r>
              <w:rPr>
                <w:rFonts w:ascii="Cambria Math" w:cs="Cambria Math" w:eastAsia="Cambria Math" w:hAnsi="Cambria Math"/>
                <w:sz w:val="28"/>
                <w:szCs w:val="28"/>
              </w:rPr>
              <m:t xml:space="preserve">,</m:t>
            </m:r>
            <m:r>
              <w:rPr>
                <w:rFonts w:ascii="Cambria Math" w:cs="Cambria Math" w:eastAsia="Cambria Math" w:hAnsi="Cambria Math"/>
                <w:sz w:val="28"/>
                <w:szCs w:val="28"/>
              </w:rPr>
              <m:t>τ</m:t>
            </m:r>
          </m:e>
        </m:d>
      </m:oMath>
      <w:r w:rsidDel="00000000" w:rsidR="00000000" w:rsidRPr="00000000">
        <w:rPr>
          <w:rtl w:val="0"/>
        </w:rPr>
        <w:t xml:space="preserve">. Това мапиране води до </w:t>
      </w:r>
      <w:r w:rsidDel="00000000" w:rsidR="00000000" w:rsidRPr="00000000">
        <w:rPr>
          <w:i w:val="1"/>
          <w:rtl w:val="0"/>
        </w:rPr>
        <w:t xml:space="preserve">единствен</w:t>
      </w:r>
      <w:r w:rsidDel="00000000" w:rsidR="00000000" w:rsidRPr="00000000">
        <w:rPr>
          <w:rtl w:val="0"/>
        </w:rPr>
        <w:t xml:space="preserve"> продълговат клъстер, всеки край на който отговаря на ориентация на градиента(</w:t>
      </w:r>
      <m:oMath>
        <m:r>
          <w:rPr>
            <w:rFonts w:ascii="Cambria Math" w:cs="Cambria Math" w:eastAsia="Cambria Math" w:hAnsi="Cambria Math"/>
            <w:sz w:val="28"/>
            <w:szCs w:val="28"/>
          </w:rPr>
          <m:t xml:space="preserve">mod </m:t>
        </m:r>
        <m:r>
          <w:rPr>
            <w:rFonts w:ascii="Cambria Math" w:cs="Cambria Math" w:eastAsia="Cambria Math" w:hAnsi="Cambria Math"/>
            <w:sz w:val="28"/>
            <w:szCs w:val="28"/>
          </w:rPr>
          <m:t>π</m:t>
        </m:r>
      </m:oMath>
      <w:r w:rsidDel="00000000" w:rsidR="00000000" w:rsidRPr="00000000">
        <w:rPr>
          <w:rtl w:val="0"/>
        </w:rPr>
        <w:t xml:space="preserve">), както е показано на фиг. 3.2. Двуъгълните координати се получават чрез прилагане на тригонометричните идентичности</w:t>
      </w:r>
      <m:oMath>
        <m:r>
          <w:rPr>
            <w:rFonts w:ascii="Cambria Math" w:cs="Cambria Math" w:eastAsia="Cambria Math" w:hAnsi="Cambria Math"/>
            <w:sz w:val="28"/>
            <w:szCs w:val="28"/>
          </w:rPr>
          <m:t xml:space="preserve">cos(2</m:t>
        </m:r>
        <m:r>
          <w:rPr>
            <w:rFonts w:ascii="Cambria Math" w:cs="Cambria Math" w:eastAsia="Cambria Math" w:hAnsi="Cambria Math"/>
            <w:sz w:val="28"/>
            <w:szCs w:val="28"/>
          </w:rPr>
          <m:t>θ</m:t>
        </m:r>
        <m:r>
          <w:rPr>
            <w:rFonts w:ascii="Cambria Math" w:cs="Cambria Math" w:eastAsia="Cambria Math" w:hAnsi="Cambria Math"/>
            <w:sz w:val="28"/>
            <w:szCs w:val="28"/>
          </w:rPr>
          <m:t xml:space="preserve">)=</m:t>
        </m:r>
        <m:sSup>
          <m:sSupPr>
            <m:ctrlPr>
              <w:rPr>
                <w:rFonts w:ascii="Cambria Math" w:cs="Cambria Math" w:eastAsia="Cambria Math" w:hAnsi="Cambria Math"/>
                <w:sz w:val="28"/>
                <w:szCs w:val="28"/>
              </w:rPr>
            </m:ctrlPr>
          </m:sSupPr>
          <m:e>
            <m:r>
              <w:rPr>
                <w:rFonts w:ascii="Cambria Math" w:cs="Cambria Math" w:eastAsia="Cambria Math" w:hAnsi="Cambria Math"/>
                <w:sz w:val="28"/>
                <w:szCs w:val="28"/>
              </w:rPr>
              <m:t xml:space="preserve">cos</m:t>
            </m:r>
          </m:e>
          <m:sup>
            <m:r>
              <w:rPr>
                <w:rFonts w:ascii="Cambria Math" w:cs="Cambria Math" w:eastAsia="Cambria Math" w:hAnsi="Cambria Math"/>
                <w:sz w:val="28"/>
                <w:szCs w:val="28"/>
              </w:rPr>
              <m:t xml:space="preserve">2</m:t>
            </m:r>
          </m:sup>
        </m:sSup>
        <m:r>
          <w:rPr>
            <w:rFonts w:ascii="Cambria Math" w:cs="Cambria Math" w:eastAsia="Cambria Math" w:hAnsi="Cambria Math"/>
            <w:sz w:val="28"/>
            <w:szCs w:val="28"/>
          </w:rPr>
          <m:t>θ</m:t>
        </m:r>
        <m:r>
          <w:rPr>
            <w:rFonts w:ascii="Cambria Math" w:cs="Cambria Math" w:eastAsia="Cambria Math" w:hAnsi="Cambria Math"/>
            <w:sz w:val="28"/>
            <w:szCs w:val="28"/>
          </w:rPr>
          <m:t xml:space="preserve">-</m:t>
        </m:r>
        <m:sSup>
          <m:sSupPr>
            <m:ctrlPr>
              <w:rPr>
                <w:rFonts w:ascii="Cambria Math" w:cs="Cambria Math" w:eastAsia="Cambria Math" w:hAnsi="Cambria Math"/>
                <w:sz w:val="28"/>
                <w:szCs w:val="28"/>
              </w:rPr>
            </m:ctrlPr>
          </m:sSupPr>
          <m:e>
            <m:r>
              <w:rPr>
                <w:rFonts w:ascii="Cambria Math" w:cs="Cambria Math" w:eastAsia="Cambria Math" w:hAnsi="Cambria Math"/>
                <w:sz w:val="28"/>
                <w:szCs w:val="28"/>
              </w:rPr>
              <m:t xml:space="preserve">sin</m:t>
            </m:r>
          </m:e>
          <m:sup>
            <m:r>
              <w:rPr>
                <w:rFonts w:ascii="Cambria Math" w:cs="Cambria Math" w:eastAsia="Cambria Math" w:hAnsi="Cambria Math"/>
                <w:sz w:val="28"/>
                <w:szCs w:val="28"/>
              </w:rPr>
              <m:t xml:space="preserve">2</m:t>
            </m:r>
          </m:sup>
        </m:sSup>
        <m:r>
          <w:rPr>
            <w:rFonts w:ascii="Cambria Math" w:cs="Cambria Math" w:eastAsia="Cambria Math" w:hAnsi="Cambria Math"/>
            <w:sz w:val="28"/>
            <w:szCs w:val="28"/>
          </w:rPr>
          <m:t>θ</m:t>
        </m:r>
      </m:oMath>
      <w:r w:rsidDel="00000000" w:rsidR="00000000" w:rsidRPr="00000000">
        <w:rPr>
          <w:rtl w:val="0"/>
        </w:rPr>
        <w:t xml:space="preserve">и</w:t>
      </w:r>
      <m:oMath>
        <m:r>
          <w:rPr>
            <w:rFonts w:ascii="Cambria Math" w:cs="Cambria Math" w:eastAsia="Cambria Math" w:hAnsi="Cambria Math"/>
            <w:sz w:val="28"/>
            <w:szCs w:val="28"/>
          </w:rPr>
          <m:t xml:space="preserve">sin(2</m:t>
        </m:r>
        <m:r>
          <w:rPr>
            <w:rFonts w:ascii="Cambria Math" w:cs="Cambria Math" w:eastAsia="Cambria Math" w:hAnsi="Cambria Math"/>
            <w:sz w:val="28"/>
            <w:szCs w:val="28"/>
          </w:rPr>
          <m:t>θ</m:t>
        </m:r>
        <m:r>
          <w:rPr>
            <w:rFonts w:ascii="Cambria Math" w:cs="Cambria Math" w:eastAsia="Cambria Math" w:hAnsi="Cambria Math"/>
            <w:sz w:val="28"/>
            <w:szCs w:val="28"/>
          </w:rPr>
          <m:t xml:space="preserve">)=</m:t>
        </m:r>
        <m:sSup>
          <m:sSupPr>
            <m:ctrlPr>
              <w:rPr>
                <w:rFonts w:ascii="Cambria Math" w:cs="Cambria Math" w:eastAsia="Cambria Math" w:hAnsi="Cambria Math"/>
                <w:sz w:val="28"/>
                <w:szCs w:val="28"/>
              </w:rPr>
            </m:ctrlPr>
          </m:sSupPr>
          <m:e>
            <m:r>
              <w:rPr>
                <w:rFonts w:ascii="Cambria Math" w:cs="Cambria Math" w:eastAsia="Cambria Math" w:hAnsi="Cambria Math"/>
                <w:sz w:val="28"/>
                <w:szCs w:val="28"/>
              </w:rPr>
              <m:t xml:space="preserve">2sin</m:t>
            </m:r>
          </m:e>
          <m:sup/>
        </m:sSup>
        <m:r>
          <w:rPr>
            <w:rFonts w:ascii="Cambria Math" w:cs="Cambria Math" w:eastAsia="Cambria Math" w:hAnsi="Cambria Math"/>
            <w:sz w:val="28"/>
            <w:szCs w:val="28"/>
          </w:rPr>
          <m:t>θ</m:t>
        </m:r>
        <m:r>
          <w:rPr>
            <w:rFonts w:ascii="Cambria Math" w:cs="Cambria Math" w:eastAsia="Cambria Math" w:hAnsi="Cambria Math"/>
            <w:sz w:val="28"/>
            <w:szCs w:val="28"/>
          </w:rPr>
          <m:t xml:space="preserve">cos</m:t>
        </m:r>
        <m:r>
          <w:rPr>
            <w:rFonts w:ascii="Cambria Math" w:cs="Cambria Math" w:eastAsia="Cambria Math" w:hAnsi="Cambria Math"/>
            <w:sz w:val="28"/>
            <w:szCs w:val="28"/>
          </w:rPr>
          <m:t>θ</m:t>
        </m:r>
      </m:oMath>
      <w:r w:rsidDel="00000000" w:rsidR="00000000" w:rsidRPr="00000000">
        <w:rPr>
          <w:rtl w:val="0"/>
        </w:rPr>
        <w:t xml:space="preserve">към градиентите (3.6), така че</w:t>
      </w:r>
    </w:p>
    <w:p w:rsidR="00000000" w:rsidDel="00000000" w:rsidP="00000000" w:rsidRDefault="00000000" w:rsidRPr="00000000" w14:paraId="000001BD">
      <w:pPr>
        <w:tabs>
          <w:tab w:val="left" w:pos="3432"/>
          <w:tab w:val="right" w:pos="9072"/>
        </w:tabs>
        <w:ind w:left="720" w:firstLine="0"/>
        <w:jc w:val="right"/>
        <w:rPr/>
      </w:pPr>
      <m:oMath>
        <m:r>
          <w:rPr>
            <w:rFonts w:ascii="Cambria Math" w:cs="Cambria Math" w:eastAsia="Cambria Math" w:hAnsi="Cambria Math"/>
            <w:sz w:val="28"/>
            <w:szCs w:val="28"/>
          </w:rPr>
          <m:t xml:space="preserve"> </m:t>
        </m:r>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σ</m:t>
            </m:r>
          </m:e>
          <m:sub>
            <m:r>
              <w:rPr>
                <w:rFonts w:ascii="Cambria Math" w:cs="Cambria Math" w:eastAsia="Cambria Math" w:hAnsi="Cambria Math"/>
                <w:sz w:val="28"/>
                <w:szCs w:val="28"/>
              </w:rPr>
              <m:t xml:space="preserve">ij</m:t>
            </m:r>
          </m:sub>
        </m:sSub>
        <m:r>
          <w:rPr>
            <w:rFonts w:ascii="Cambria Math" w:cs="Cambria Math" w:eastAsia="Cambria Math" w:hAnsi="Cambria Math"/>
            <w:sz w:val="28"/>
            <w:szCs w:val="28"/>
          </w:rPr>
          <m:t>←</m:t>
        </m:r>
        <m:f>
          <m:fPr>
            <m:ctrlPr>
              <w:rPr>
                <w:rFonts w:ascii="Cambria Math" w:cs="Cambria Math" w:eastAsia="Cambria Math" w:hAnsi="Cambria Math"/>
                <w:sz w:val="28"/>
                <w:szCs w:val="28"/>
              </w:rPr>
            </m:ctrlPr>
          </m:fPr>
          <m:num>
            <m:r>
              <w:rPr>
                <w:rFonts w:ascii="Cambria Math" w:cs="Cambria Math" w:eastAsia="Cambria Math" w:hAnsi="Cambria Math"/>
                <w:sz w:val="28"/>
                <w:szCs w:val="28"/>
              </w:rPr>
              <m:t xml:space="preserve">1</m:t>
            </m:r>
          </m:num>
          <m:den>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ρ</m:t>
                </m:r>
              </m:e>
              <m:sub>
                <m:r>
                  <w:rPr>
                    <w:rFonts w:ascii="Cambria Math" w:cs="Cambria Math" w:eastAsia="Cambria Math" w:hAnsi="Cambria Math"/>
                    <w:sz w:val="28"/>
                    <w:szCs w:val="28"/>
                  </w:rPr>
                  <m:t xml:space="preserve">ij</m:t>
                </m:r>
              </m:sub>
            </m:sSub>
          </m:den>
        </m:f>
        <m:d>
          <m:dPr>
            <m:begChr m:val="("/>
            <m:endChr m:val=")"/>
            <m:ctrlPr>
              <w:rPr>
                <w:rFonts w:ascii="Cambria Math" w:cs="Cambria Math" w:eastAsia="Cambria Math" w:hAnsi="Cambria Math"/>
                <w:sz w:val="28"/>
                <w:szCs w:val="28"/>
              </w:rPr>
            </m:ctrlPr>
          </m:dPr>
          <m:e>
            <m:sSubSup>
              <m:sSubSupPr>
                <m:ctrlPr>
                  <w:rPr>
                    <w:rFonts w:ascii="Cambria Math" w:cs="Cambria Math" w:eastAsia="Cambria Math" w:hAnsi="Cambria Math"/>
                    <w:sz w:val="28"/>
                    <w:szCs w:val="28"/>
                  </w:rPr>
                </m:ctrlPr>
              </m:sSubSupPr>
              <m:e>
                <m:r>
                  <w:rPr>
                    <w:rFonts w:ascii="Cambria Math" w:cs="Cambria Math" w:eastAsia="Cambria Math" w:hAnsi="Cambria Math"/>
                    <w:sz w:val="28"/>
                    <w:szCs w:val="28"/>
                  </w:rPr>
                  <m:t>ξ</m:t>
                </m:r>
              </m:e>
              <m:sub>
                <m:r>
                  <w:rPr>
                    <w:rFonts w:ascii="Cambria Math" w:cs="Cambria Math" w:eastAsia="Cambria Math" w:hAnsi="Cambria Math"/>
                    <w:sz w:val="28"/>
                    <w:szCs w:val="28"/>
                  </w:rPr>
                  <m:t xml:space="preserve">ij</m:t>
                </m:r>
              </m:sub>
              <m:sup>
                <m:r>
                  <w:rPr>
                    <w:rFonts w:ascii="Cambria Math" w:cs="Cambria Math" w:eastAsia="Cambria Math" w:hAnsi="Cambria Math"/>
                    <w:sz w:val="28"/>
                    <w:szCs w:val="28"/>
                  </w:rPr>
                  <m:t xml:space="preserve">2</m:t>
                </m:r>
              </m:sup>
            </m:sSubSup>
            <m:r>
              <w:rPr>
                <w:rFonts w:ascii="Cambria Math" w:cs="Cambria Math" w:eastAsia="Cambria Math" w:hAnsi="Cambria Math"/>
                <w:sz w:val="28"/>
                <w:szCs w:val="28"/>
              </w:rPr>
              <m:t xml:space="preserve">-</m:t>
            </m:r>
            <m:sSubSup>
              <m:sSubSupPr>
                <m:ctrlPr>
                  <w:rPr>
                    <w:rFonts w:ascii="Cambria Math" w:cs="Cambria Math" w:eastAsia="Cambria Math" w:hAnsi="Cambria Math"/>
                    <w:sz w:val="28"/>
                    <w:szCs w:val="28"/>
                  </w:rPr>
                </m:ctrlPr>
              </m:sSubSupPr>
              <m:e>
                <m:r>
                  <w:rPr>
                    <w:rFonts w:ascii="Cambria Math" w:cs="Cambria Math" w:eastAsia="Cambria Math" w:hAnsi="Cambria Math"/>
                    <w:sz w:val="28"/>
                    <w:szCs w:val="28"/>
                  </w:rPr>
                  <m:t>η</m:t>
                </m:r>
              </m:e>
              <m:sub>
                <m:r>
                  <w:rPr>
                    <w:rFonts w:ascii="Cambria Math" w:cs="Cambria Math" w:eastAsia="Cambria Math" w:hAnsi="Cambria Math"/>
                    <w:sz w:val="28"/>
                    <w:szCs w:val="28"/>
                  </w:rPr>
                  <m:t xml:space="preserve">ij</m:t>
                </m:r>
              </m:sub>
              <m:sup>
                <m:r>
                  <w:rPr>
                    <w:rFonts w:ascii="Cambria Math" w:cs="Cambria Math" w:eastAsia="Cambria Math" w:hAnsi="Cambria Math"/>
                    <w:sz w:val="28"/>
                    <w:szCs w:val="28"/>
                  </w:rPr>
                  <m:t xml:space="preserve">2</m:t>
                </m:r>
              </m:sup>
            </m:sSubSup>
          </m:e>
        </m:d>
        <m:r>
          <w:rPr>
            <w:rFonts w:ascii="Cambria Math" w:cs="Cambria Math" w:eastAsia="Cambria Math" w:hAnsi="Cambria Math"/>
            <w:sz w:val="28"/>
            <w:szCs w:val="28"/>
          </w:rPr>
          <m:t xml:space="preserve"> и   </m:t>
        </m:r>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τ</m:t>
            </m:r>
          </m:e>
          <m:sub>
            <m:r>
              <w:rPr>
                <w:rFonts w:ascii="Cambria Math" w:cs="Cambria Math" w:eastAsia="Cambria Math" w:hAnsi="Cambria Math"/>
                <w:sz w:val="28"/>
                <w:szCs w:val="28"/>
              </w:rPr>
              <m:t xml:space="preserve">ij</m:t>
            </m:r>
          </m:sub>
        </m:sSub>
        <m:r>
          <w:rPr>
            <w:rFonts w:ascii="Cambria Math" w:cs="Cambria Math" w:eastAsia="Cambria Math" w:hAnsi="Cambria Math"/>
            <w:sz w:val="28"/>
            <w:szCs w:val="28"/>
          </w:rPr>
          <m:t>←</m:t>
        </m:r>
        <m:sSub>
          <m:sSubPr>
            <m:ctrlPr>
              <w:rPr>
                <w:rFonts w:ascii="Cambria Math" w:cs="Cambria Math" w:eastAsia="Cambria Math" w:hAnsi="Cambria Math"/>
                <w:sz w:val="28"/>
                <w:szCs w:val="28"/>
              </w:rPr>
            </m:ctrlPr>
          </m:sSubPr>
          <m:e>
            <m:f>
              <m:fPr>
                <m:ctrlPr>
                  <w:rPr>
                    <w:rFonts w:ascii="Cambria Math" w:cs="Cambria Math" w:eastAsia="Cambria Math" w:hAnsi="Cambria Math"/>
                    <w:sz w:val="28"/>
                    <w:szCs w:val="28"/>
                  </w:rPr>
                </m:ctrlPr>
              </m:fPr>
              <m:num>
                <m:r>
                  <w:rPr>
                    <w:rFonts w:ascii="Cambria Math" w:cs="Cambria Math" w:eastAsia="Cambria Math" w:hAnsi="Cambria Math"/>
                    <w:sz w:val="28"/>
                    <w:szCs w:val="28"/>
                  </w:rPr>
                  <m:t xml:space="preserve">2</m:t>
                </m:r>
              </m:num>
              <m:den>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ρ</m:t>
                    </m:r>
                  </m:e>
                  <m:sub>
                    <m:r>
                      <w:rPr>
                        <w:rFonts w:ascii="Cambria Math" w:cs="Cambria Math" w:eastAsia="Cambria Math" w:hAnsi="Cambria Math"/>
                        <w:sz w:val="28"/>
                        <w:szCs w:val="28"/>
                      </w:rPr>
                      <m:t xml:space="preserve">ij</m:t>
                    </m:r>
                  </m:sub>
                </m:sSub>
              </m:den>
            </m:f>
          </m:e>
          <m:sub/>
        </m:sSub>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ξ</m:t>
            </m:r>
          </m:e>
          <m:sub>
            <m:r>
              <w:rPr>
                <w:rFonts w:ascii="Cambria Math" w:cs="Cambria Math" w:eastAsia="Cambria Math" w:hAnsi="Cambria Math"/>
                <w:sz w:val="28"/>
                <w:szCs w:val="28"/>
              </w:rPr>
              <m:t xml:space="preserve">ij</m:t>
            </m:r>
          </m:sub>
        </m:sSub>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η</m:t>
            </m:r>
          </m:e>
          <m:sub>
            <m:r>
              <w:rPr>
                <w:rFonts w:ascii="Cambria Math" w:cs="Cambria Math" w:eastAsia="Cambria Math" w:hAnsi="Cambria Math"/>
                <w:sz w:val="28"/>
                <w:szCs w:val="28"/>
              </w:rPr>
              <m:t xml:space="preserve">ij</m:t>
            </m:r>
          </m:sub>
        </m:sSub>
        <m:r>
          <w:rPr>
            <w:rFonts w:ascii="Cambria Math" w:cs="Cambria Math" w:eastAsia="Cambria Math" w:hAnsi="Cambria Math"/>
            <w:sz w:val="28"/>
            <w:szCs w:val="28"/>
          </w:rPr>
          <m:t xml:space="preserve">, където</m:t>
        </m:r>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ρ</m:t>
            </m:r>
          </m:e>
          <m:sub>
            <m:r>
              <w:rPr>
                <w:rFonts w:ascii="Cambria Math" w:cs="Cambria Math" w:eastAsia="Cambria Math" w:hAnsi="Cambria Math"/>
                <w:sz w:val="28"/>
                <w:szCs w:val="28"/>
              </w:rPr>
              <m:t xml:space="preserve">ij</m:t>
            </m:r>
          </m:sub>
        </m:sSub>
        <m:r>
          <w:rPr>
            <w:rFonts w:ascii="Cambria Math" w:cs="Cambria Math" w:eastAsia="Cambria Math" w:hAnsi="Cambria Math"/>
            <w:sz w:val="28"/>
            <w:szCs w:val="28"/>
          </w:rPr>
          <m:t xml:space="preserve">=</m:t>
        </m:r>
        <m:rad>
          <m:radPr>
            <m:degHide m:val="1"/>
            <m:ctrlPr>
              <w:rPr>
                <w:rFonts w:ascii="Cambria Math" w:cs="Cambria Math" w:eastAsia="Cambria Math" w:hAnsi="Cambria Math"/>
                <w:sz w:val="28"/>
                <w:szCs w:val="28"/>
              </w:rPr>
            </m:ctrlPr>
          </m:radPr>
          <m:e>
            <m:sSubSup>
              <m:sSubSupPr>
                <m:ctrlPr>
                  <w:rPr>
                    <w:rFonts w:ascii="Cambria Math" w:cs="Cambria Math" w:eastAsia="Cambria Math" w:hAnsi="Cambria Math"/>
                    <w:sz w:val="28"/>
                    <w:szCs w:val="28"/>
                  </w:rPr>
                </m:ctrlPr>
              </m:sSubSupPr>
              <m:e>
                <m:r>
                  <w:rPr>
                    <w:rFonts w:ascii="Cambria Math" w:cs="Cambria Math" w:eastAsia="Cambria Math" w:hAnsi="Cambria Math"/>
                    <w:sz w:val="28"/>
                    <w:szCs w:val="28"/>
                  </w:rPr>
                  <m:t>ξ</m:t>
                </m:r>
              </m:e>
              <m:sub>
                <m:r>
                  <w:rPr>
                    <w:rFonts w:ascii="Cambria Math" w:cs="Cambria Math" w:eastAsia="Cambria Math" w:hAnsi="Cambria Math"/>
                    <w:sz w:val="28"/>
                    <w:szCs w:val="28"/>
                  </w:rPr>
                  <m:t xml:space="preserve">ij</m:t>
                </m:r>
              </m:sub>
              <m:sup>
                <m:r>
                  <w:rPr>
                    <w:rFonts w:ascii="Cambria Math" w:cs="Cambria Math" w:eastAsia="Cambria Math" w:hAnsi="Cambria Math"/>
                    <w:sz w:val="28"/>
                    <w:szCs w:val="28"/>
                  </w:rPr>
                  <m:t xml:space="preserve">2</m:t>
                </m:r>
              </m:sup>
            </m:sSubSup>
            <m:r>
              <w:rPr>
                <w:rFonts w:ascii="Cambria Math" w:cs="Cambria Math" w:eastAsia="Cambria Math" w:hAnsi="Cambria Math"/>
                <w:sz w:val="28"/>
                <w:szCs w:val="28"/>
              </w:rPr>
              <m:t xml:space="preserve">+</m:t>
            </m:r>
            <m:sSubSup>
              <m:sSubSupPr>
                <m:ctrlPr>
                  <w:rPr>
                    <w:rFonts w:ascii="Cambria Math" w:cs="Cambria Math" w:eastAsia="Cambria Math" w:hAnsi="Cambria Math"/>
                    <w:sz w:val="28"/>
                    <w:szCs w:val="28"/>
                  </w:rPr>
                </m:ctrlPr>
              </m:sSubSupPr>
              <m:e>
                <m:r>
                  <w:rPr>
                    <w:rFonts w:ascii="Cambria Math" w:cs="Cambria Math" w:eastAsia="Cambria Math" w:hAnsi="Cambria Math"/>
                    <w:sz w:val="28"/>
                    <w:szCs w:val="28"/>
                  </w:rPr>
                  <m:t>η</m:t>
                </m:r>
              </m:e>
              <m:sub>
                <m:r>
                  <w:rPr>
                    <w:rFonts w:ascii="Cambria Math" w:cs="Cambria Math" w:eastAsia="Cambria Math" w:hAnsi="Cambria Math"/>
                    <w:sz w:val="28"/>
                    <w:szCs w:val="28"/>
                  </w:rPr>
                  <m:t xml:space="preserve">ij</m:t>
                </m:r>
              </m:sub>
              <m:sup>
                <m:r>
                  <w:rPr>
                    <w:rFonts w:ascii="Cambria Math" w:cs="Cambria Math" w:eastAsia="Cambria Math" w:hAnsi="Cambria Math"/>
                    <w:sz w:val="28"/>
                    <w:szCs w:val="28"/>
                  </w:rPr>
                  <m:t xml:space="preserve">2</m:t>
                </m:r>
              </m:sup>
            </m:sSubSup>
          </m:e>
        </m:rad>
        <m:r>
          <w:rPr>
            <w:rFonts w:ascii="Cambria Math" w:cs="Cambria Math" w:eastAsia="Cambria Math" w:hAnsi="Cambria Math"/>
            <w:sz w:val="28"/>
            <w:szCs w:val="28"/>
          </w:rPr>
          <m:t xml:space="preserve"> </m:t>
        </m:r>
      </m:oMath>
      <w:r w:rsidDel="00000000" w:rsidR="00000000" w:rsidRPr="00000000">
        <w:rPr>
          <w:rFonts w:ascii="Cambria Math" w:cs="Cambria Math" w:eastAsia="Cambria Math" w:hAnsi="Cambria Math"/>
          <w:sz w:val="28"/>
          <w:szCs w:val="28"/>
          <w:rtl w:val="0"/>
        </w:rPr>
        <w:t xml:space="preserve">       (3.7)</w:t>
      </w:r>
      <w:r w:rsidDel="00000000" w:rsidR="00000000" w:rsidRPr="00000000">
        <w:rPr>
          <w:rtl w:val="0"/>
        </w:rPr>
      </w:r>
    </w:p>
    <w:p w:rsidR="00000000" w:rsidDel="00000000" w:rsidP="00000000" w:rsidRDefault="00000000" w:rsidRPr="00000000" w14:paraId="000001BE">
      <w:pPr>
        <w:jc w:val="both"/>
        <w:rPr/>
      </w:pPr>
      <w:r w:rsidDel="00000000" w:rsidR="00000000" w:rsidRPr="00000000">
        <w:rPr>
          <w:rtl w:val="0"/>
        </w:rPr>
        <w:t xml:space="preserve">за всички точки, за който величината</w:t>
      </w:r>
      <m:oMath>
        <m:sSub>
          <m:sSubPr>
            <m:ctrlPr>
              <w:rPr>
                <w:rFonts w:ascii="Cambria Math" w:cs="Cambria Math" w:eastAsia="Cambria Math" w:hAnsi="Cambria Math"/>
                <w:sz w:val="28"/>
                <w:szCs w:val="28"/>
              </w:rPr>
            </m:ctrlPr>
          </m:sSubPr>
          <m:e>
            <m:r>
              <m:t>ρ</m:t>
            </m:r>
          </m:e>
          <m:sub>
            <m:r>
              <w:rPr>
                <w:rFonts w:ascii="Cambria Math" w:cs="Cambria Math" w:eastAsia="Cambria Math" w:hAnsi="Cambria Math"/>
                <w:sz w:val="28"/>
                <w:szCs w:val="28"/>
              </w:rPr>
              <m:t xml:space="preserve">ij</m:t>
            </m:r>
          </m:sub>
        </m:sSub>
      </m:oMath>
      <w:r w:rsidDel="00000000" w:rsidR="00000000" w:rsidRPr="00000000">
        <w:rPr>
          <w:rtl w:val="0"/>
        </w:rPr>
        <w:t xml:space="preserve">е над машинната точност. Нека първата собствена векторна единица на ковариационната матрица</w:t>
      </w:r>
      <m:oMath>
        <m:d>
          <m:dPr>
            <m:begChr m:val="("/>
            <m:endChr m:val=")"/>
            <m:ctrlPr>
              <w:rPr>
                <w:rFonts w:ascii="Cambria Math" w:cs="Cambria Math" w:eastAsia="Cambria Math" w:hAnsi="Cambria Math"/>
                <w:sz w:val="28"/>
                <w:szCs w:val="28"/>
              </w:rPr>
            </m:ctrlPr>
          </m:dPr>
          <m:e>
            <m:r>
              <m:t>σ</m:t>
            </m:r>
            <m:r>
              <w:rPr>
                <w:rFonts w:ascii="Cambria Math" w:cs="Cambria Math" w:eastAsia="Cambria Math" w:hAnsi="Cambria Math"/>
                <w:sz w:val="28"/>
                <w:szCs w:val="28"/>
              </w:rPr>
              <m:t xml:space="preserve">,</m:t>
            </m:r>
            <m:r>
              <w:rPr>
                <w:rFonts w:ascii="Cambria Math" w:cs="Cambria Math" w:eastAsia="Cambria Math" w:hAnsi="Cambria Math"/>
                <w:sz w:val="28"/>
                <w:szCs w:val="28"/>
              </w:rPr>
              <m:t>τ</m:t>
            </m:r>
          </m:e>
        </m:d>
      </m:oMath>
      <w:r w:rsidDel="00000000" w:rsidR="00000000" w:rsidRPr="00000000">
        <w:rPr>
          <w:rtl w:val="0"/>
        </w:rPr>
        <w:t xml:space="preserve">е</w:t>
      </w:r>
      <m:oMath>
        <m:d>
          <m:dPr>
            <m:begChr m:val="("/>
            <m:endChr m:val=")"/>
            <m:ctrlPr>
              <w:rPr>
                <w:rFonts w:ascii="Cambria Math" w:cs="Cambria Math" w:eastAsia="Cambria Math" w:hAnsi="Cambria Math"/>
                <w:sz w:val="28"/>
                <w:szCs w:val="28"/>
              </w:rPr>
            </m:ctrlPr>
          </m:dPr>
          <m:e>
            <m:sSup>
              <m:sSupPr>
                <m:ctrlPr>
                  <w:rPr>
                    <w:rFonts w:ascii="Cambria Math" w:cs="Cambria Math" w:eastAsia="Cambria Math" w:hAnsi="Cambria Math"/>
                    <w:sz w:val="28"/>
                    <w:szCs w:val="28"/>
                  </w:rPr>
                </m:ctrlPr>
              </m:sSupPr>
              <m:e>
                <m:r>
                  <w:rPr>
                    <w:rFonts w:ascii="Cambria Math" w:cs="Cambria Math" w:eastAsia="Cambria Math" w:hAnsi="Cambria Math"/>
                    <w:sz w:val="28"/>
                    <w:szCs w:val="28"/>
                  </w:rPr>
                  <m:t xml:space="preserve">cos</m:t>
                </m:r>
              </m:e>
              <m:sup/>
            </m:sSup>
            <m:r>
              <w:rPr>
                <w:rFonts w:ascii="Cambria Math" w:cs="Cambria Math" w:eastAsia="Cambria Math" w:hAnsi="Cambria Math"/>
                <w:sz w:val="28"/>
                <w:szCs w:val="28"/>
              </w:rPr>
              <m:t xml:space="preserve">(2</m:t>
            </m:r>
            <m:r>
              <w:rPr>
                <w:rFonts w:ascii="Cambria Math" w:cs="Cambria Math" w:eastAsia="Cambria Math" w:hAnsi="Cambria Math"/>
                <w:sz w:val="28"/>
                <w:szCs w:val="28"/>
              </w:rPr>
              <m:t>ϕ</m:t>
            </m:r>
            <m:r>
              <w:rPr>
                <w:rFonts w:ascii="Cambria Math" w:cs="Cambria Math" w:eastAsia="Cambria Math" w:hAnsi="Cambria Math"/>
                <w:sz w:val="28"/>
                <w:szCs w:val="28"/>
              </w:rPr>
              <m:t xml:space="preserve">),sin(2</m:t>
            </m:r>
            <m:r>
              <w:rPr>
                <w:rFonts w:ascii="Cambria Math" w:cs="Cambria Math" w:eastAsia="Cambria Math" w:hAnsi="Cambria Math"/>
                <w:sz w:val="28"/>
                <w:szCs w:val="28"/>
              </w:rPr>
              <m:t>ϕ</m:t>
            </m:r>
            <m:r>
              <w:rPr>
                <w:rFonts w:ascii="Cambria Math" w:cs="Cambria Math" w:eastAsia="Cambria Math" w:hAnsi="Cambria Math"/>
                <w:sz w:val="28"/>
                <w:szCs w:val="28"/>
              </w:rPr>
              <m:t xml:space="preserve">)</m:t>
            </m:r>
          </m:e>
        </m:d>
      </m:oMath>
      <w:r w:rsidDel="00000000" w:rsidR="00000000" w:rsidRPr="00000000">
        <w:rPr>
          <w:rtl w:val="0"/>
        </w:rPr>
        <w:t xml:space="preserve">, която е написана по начин, по който да може да бъде интерпретирана в оригиналното изображение. Принадлежността към клъстера се дефинира като проекция</w:t>
      </w:r>
    </w:p>
    <w:p w:rsidR="00000000" w:rsidDel="00000000" w:rsidP="00000000" w:rsidRDefault="00000000" w:rsidRPr="00000000" w14:paraId="000001BF">
      <w:pPr>
        <w:tabs>
          <w:tab w:val="left" w:pos="3432"/>
          <w:tab w:val="right" w:pos="9072"/>
        </w:tabs>
        <w:ind w:left="720" w:firstLine="0"/>
        <w:jc w:val="right"/>
        <w:rPr/>
      </w:pPr>
      <m:oMath>
        <m:r>
          <w:rPr>
            <w:rFonts w:ascii="Cambria Math" w:cs="Cambria Math" w:eastAsia="Cambria Math" w:hAnsi="Cambria Math"/>
            <w:sz w:val="28"/>
            <w:szCs w:val="28"/>
          </w:rPr>
          <m:t xml:space="preserve"> </m:t>
        </m:r>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π</m:t>
            </m:r>
          </m:e>
          <m:sub>
            <m:r>
              <w:rPr>
                <w:rFonts w:ascii="Cambria Math" w:cs="Cambria Math" w:eastAsia="Cambria Math" w:hAnsi="Cambria Math"/>
                <w:sz w:val="28"/>
                <w:szCs w:val="28"/>
              </w:rPr>
              <m:t xml:space="preserve">ij</m:t>
            </m:r>
          </m:sub>
        </m:sSub>
        <m:r>
          <w:rPr>
            <w:rFonts w:ascii="Cambria Math" w:cs="Cambria Math" w:eastAsia="Cambria Math" w:hAnsi="Cambria Math"/>
            <w:sz w:val="28"/>
            <w:szCs w:val="28"/>
          </w:rPr>
          <m:t xml:space="preserve">=</m:t>
        </m:r>
        <m:d>
          <m:dPr>
            <m:begChr m:val="("/>
            <m:endChr m:val=")"/>
            <m:ctrlPr>
              <w:rPr>
                <w:rFonts w:ascii="Cambria Math" w:cs="Cambria Math" w:eastAsia="Cambria Math" w:hAnsi="Cambria Math"/>
                <w:sz w:val="28"/>
                <w:szCs w:val="28"/>
              </w:rPr>
            </m:ctrlPr>
          </m:dPr>
          <m:e>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σ</m:t>
                </m:r>
              </m:e>
              <m:sub>
                <m:r>
                  <w:rPr>
                    <w:rFonts w:ascii="Cambria Math" w:cs="Cambria Math" w:eastAsia="Cambria Math" w:hAnsi="Cambria Math"/>
                    <w:sz w:val="28"/>
                    <w:szCs w:val="28"/>
                  </w:rPr>
                  <m:t xml:space="preserve">ij</m:t>
                </m:r>
              </m:sub>
            </m:sSub>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m:t>
                </m:r>
                <m:r>
                  <w:rPr>
                    <w:rFonts w:ascii="Cambria Math" w:cs="Cambria Math" w:eastAsia="Cambria Math" w:hAnsi="Cambria Math"/>
                    <w:sz w:val="28"/>
                    <w:szCs w:val="28"/>
                  </w:rPr>
                  <m:t>τ</m:t>
                </m:r>
              </m:e>
              <m:sub>
                <m:r>
                  <w:rPr>
                    <w:rFonts w:ascii="Cambria Math" w:cs="Cambria Math" w:eastAsia="Cambria Math" w:hAnsi="Cambria Math"/>
                    <w:sz w:val="28"/>
                    <w:szCs w:val="28"/>
                  </w:rPr>
                  <m:t xml:space="preserve">ij</m:t>
                </m:r>
              </m:sub>
            </m:sSub>
          </m:e>
        </m:d>
        <m:r>
          <w:rPr>
            <w:rFonts w:ascii="Cambria Math" w:cs="Cambria Math" w:eastAsia="Cambria Math" w:hAnsi="Cambria Math"/>
            <w:sz w:val="28"/>
            <w:szCs w:val="28"/>
          </w:rPr>
          <m:t>⋅</m:t>
        </m:r>
        <m:d>
          <m:dPr>
            <m:begChr m:val="("/>
            <m:endChr m:val=")"/>
            <m:ctrlPr>
              <w:rPr>
                <w:rFonts w:ascii="Cambria Math" w:cs="Cambria Math" w:eastAsia="Cambria Math" w:hAnsi="Cambria Math"/>
                <w:sz w:val="28"/>
                <w:szCs w:val="28"/>
              </w:rPr>
            </m:ctrlPr>
          </m:dPr>
          <m:e>
            <m:sSup>
              <m:sSupPr>
                <m:ctrlPr>
                  <w:rPr>
                    <w:rFonts w:ascii="Cambria Math" w:cs="Cambria Math" w:eastAsia="Cambria Math" w:hAnsi="Cambria Math"/>
                    <w:sz w:val="28"/>
                    <w:szCs w:val="28"/>
                  </w:rPr>
                </m:ctrlPr>
              </m:sSupPr>
              <m:e>
                <m:r>
                  <w:rPr>
                    <w:rFonts w:ascii="Cambria Math" w:cs="Cambria Math" w:eastAsia="Cambria Math" w:hAnsi="Cambria Math"/>
                    <w:sz w:val="28"/>
                    <w:szCs w:val="28"/>
                  </w:rPr>
                  <m:t xml:space="preserve">cos</m:t>
                </m:r>
              </m:e>
              <m:sup/>
            </m:sSup>
            <m:r>
              <w:rPr>
                <w:rFonts w:ascii="Cambria Math" w:cs="Cambria Math" w:eastAsia="Cambria Math" w:hAnsi="Cambria Math"/>
                <w:sz w:val="28"/>
                <w:szCs w:val="28"/>
              </w:rPr>
              <m:t xml:space="preserve">(2</m:t>
            </m:r>
            <m:r>
              <w:rPr>
                <w:rFonts w:ascii="Cambria Math" w:cs="Cambria Math" w:eastAsia="Cambria Math" w:hAnsi="Cambria Math"/>
                <w:sz w:val="28"/>
                <w:szCs w:val="28"/>
              </w:rPr>
              <m:t>ϕ</m:t>
            </m:r>
            <m:r>
              <w:rPr>
                <w:rFonts w:ascii="Cambria Math" w:cs="Cambria Math" w:eastAsia="Cambria Math" w:hAnsi="Cambria Math"/>
                <w:sz w:val="28"/>
                <w:szCs w:val="28"/>
              </w:rPr>
              <m:t xml:space="preserve">),sin(2</m:t>
            </m:r>
            <m:r>
              <w:rPr>
                <w:rFonts w:ascii="Cambria Math" w:cs="Cambria Math" w:eastAsia="Cambria Math" w:hAnsi="Cambria Math"/>
                <w:sz w:val="28"/>
                <w:szCs w:val="28"/>
              </w:rPr>
              <m:t>ϕ</m:t>
            </m:r>
            <m:r>
              <w:rPr>
                <w:rFonts w:ascii="Cambria Math" w:cs="Cambria Math" w:eastAsia="Cambria Math" w:hAnsi="Cambria Math"/>
                <w:sz w:val="28"/>
                <w:szCs w:val="28"/>
              </w:rPr>
              <m:t xml:space="preserve">)</m:t>
            </m:r>
          </m:e>
        </m:d>
        <m:r>
          <w:rPr>
            <w:rFonts w:ascii="Cambria Math" w:cs="Cambria Math" w:eastAsia="Cambria Math" w:hAnsi="Cambria Math"/>
            <w:sz w:val="28"/>
            <w:szCs w:val="28"/>
          </w:rPr>
          <m:t xml:space="preserve"> </m:t>
        </m:r>
      </m:oMath>
      <w:r w:rsidDel="00000000" w:rsidR="00000000" w:rsidRPr="00000000">
        <w:rPr>
          <w:rFonts w:ascii="Cambria Math" w:cs="Cambria Math" w:eastAsia="Cambria Math" w:hAnsi="Cambria Math"/>
          <w:sz w:val="28"/>
          <w:szCs w:val="28"/>
          <w:rtl w:val="0"/>
        </w:rPr>
        <w:t xml:space="preserve">                               (3.8)</w:t>
      </w:r>
      <w:r w:rsidDel="00000000" w:rsidR="00000000" w:rsidRPr="00000000">
        <w:rPr>
          <w:rtl w:val="0"/>
        </w:rPr>
      </w:r>
    </w:p>
    <w:p w:rsidR="00000000" w:rsidDel="00000000" w:rsidP="00000000" w:rsidRDefault="00000000" w:rsidRPr="00000000" w14:paraId="000001C0">
      <w:pPr>
        <w:jc w:val="both"/>
        <w:rPr/>
      </w:pPr>
      <w:r w:rsidDel="00000000" w:rsidR="00000000" w:rsidRPr="00000000">
        <w:rPr>
          <w:rtl w:val="0"/>
        </w:rPr>
        <w:t xml:space="preserve">на данните върху тази ос. Градиентните вектори</w:t>
      </w:r>
      <m:oMath>
        <m:d>
          <m:dPr>
            <m:begChr m:val="("/>
            <m:endChr m:val=")"/>
          </m:dPr>
          <m:e>
            <m:sSub>
              <m:sSubPr>
                <m:ctrlPr>
                  <w:rPr>
                    <w:rFonts w:ascii="Cambria Math" w:cs="Cambria Math" w:eastAsia="Cambria Math" w:hAnsi="Cambria Math"/>
                    <w:sz w:val="28"/>
                    <w:szCs w:val="28"/>
                  </w:rPr>
                </m:ctrlPr>
              </m:sSubPr>
              <m:e>
                <m:r>
                  <m:t>ξ</m:t>
                </m:r>
              </m:e>
              <m:sub>
                <m:r>
                  <w:rPr>
                    <w:rFonts w:ascii="Cambria Math" w:cs="Cambria Math" w:eastAsia="Cambria Math" w:hAnsi="Cambria Math"/>
                    <w:sz w:val="28"/>
                    <w:szCs w:val="28"/>
                  </w:rPr>
                  <m:t xml:space="preserve">ij</m:t>
                </m:r>
              </m:sub>
            </m:sSub>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η</m:t>
                </m:r>
              </m:e>
              <m:sub>
                <m:r>
                  <w:rPr>
                    <w:rFonts w:ascii="Cambria Math" w:cs="Cambria Math" w:eastAsia="Cambria Math" w:hAnsi="Cambria Math"/>
                    <w:sz w:val="28"/>
                    <w:szCs w:val="28"/>
                  </w:rPr>
                  <m:t xml:space="preserve">ij</m:t>
                </m:r>
              </m:sub>
            </m:sSub>
          </m:e>
        </m:d>
      </m:oMath>
      <w:r w:rsidDel="00000000" w:rsidR="00000000" w:rsidRPr="00000000">
        <w:rPr>
          <w:rtl w:val="0"/>
        </w:rPr>
        <w:t xml:space="preserve">, които се проектират към двата края на оста, са обозначени както следва:</w:t>
      </w:r>
    </w:p>
    <w:p w:rsidR="00000000" w:rsidDel="00000000" w:rsidP="00000000" w:rsidRDefault="00000000" w:rsidRPr="00000000" w14:paraId="000001C1">
      <w:pPr>
        <w:tabs>
          <w:tab w:val="left" w:pos="3432"/>
          <w:tab w:val="right" w:pos="9072"/>
        </w:tabs>
        <w:ind w:left="720" w:firstLine="0"/>
        <w:jc w:val="right"/>
        <w:rPr/>
      </w:pPr>
      <m:oMath>
        <m:r>
          <w:rPr>
            <w:rFonts w:ascii="Cambria Math" w:cs="Cambria Math" w:eastAsia="Cambria Math" w:hAnsi="Cambria Math"/>
            <w:sz w:val="28"/>
            <w:szCs w:val="28"/>
          </w:rPr>
          <m:t xml:space="preserve"> </m:t>
        </m:r>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κ</m:t>
            </m:r>
          </m:e>
          <m:sub>
            <m:r>
              <w:rPr>
                <w:rFonts w:ascii="Cambria Math" w:cs="Cambria Math" w:eastAsia="Cambria Math" w:hAnsi="Cambria Math"/>
                <w:sz w:val="28"/>
                <w:szCs w:val="28"/>
              </w:rPr>
              <m:t xml:space="preserve">ij</m:t>
            </m:r>
          </m:sub>
        </m:sSub>
        <m:r>
          <w:rPr>
            <w:rFonts w:ascii="Cambria Math" w:cs="Cambria Math" w:eastAsia="Cambria Math" w:hAnsi="Cambria Math"/>
            <w:sz w:val="28"/>
            <w:szCs w:val="28"/>
          </w:rPr>
          <m:t>←</m:t>
        </m:r>
        <m:d>
          <m:dPr>
            <m:begChr m:val="{"/>
            <m:endChr m:val="}"/>
            <m:ctrlPr>
              <w:rPr>
                <w:rFonts w:ascii="Cambria Math" w:cs="Cambria Math" w:eastAsia="Cambria Math" w:hAnsi="Cambria Math"/>
                <w:sz w:val="28"/>
                <w:szCs w:val="28"/>
              </w:rPr>
            </m:ctrlPr>
          </m:dPr>
          <m:e>
            <m:f>
              <m:fPr>
                <m:ctrlPr>
                  <w:rPr>
                    <w:rFonts w:ascii="Cambria Math" w:cs="Cambria Math" w:eastAsia="Cambria Math" w:hAnsi="Cambria Math"/>
                    <w:sz w:val="28"/>
                    <w:szCs w:val="28"/>
                  </w:rPr>
                </m:ctrlPr>
              </m:fPr>
              <m:num>
                <m:r>
                  <w:rPr>
                    <w:rFonts w:ascii="Cambria Math" w:cs="Cambria Math" w:eastAsia="Cambria Math" w:hAnsi="Cambria Math"/>
                    <w:sz w:val="28"/>
                    <w:szCs w:val="28"/>
                  </w:rPr>
                  <m:t>λ</m:t>
                </m:r>
                <m:r>
                  <w:rPr>
                    <w:rFonts w:ascii="Cambria Math" w:cs="Cambria Math" w:eastAsia="Cambria Math" w:hAnsi="Cambria Math"/>
                    <w:sz w:val="28"/>
                    <w:szCs w:val="28"/>
                  </w:rPr>
                  <m:t xml:space="preserve">, ако </m:t>
                </m:r>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π</m:t>
                    </m:r>
                  </m:e>
                  <m:sub>
                    <m:r>
                      <w:rPr>
                        <w:rFonts w:ascii="Cambria Math" w:cs="Cambria Math" w:eastAsia="Cambria Math" w:hAnsi="Cambria Math"/>
                        <w:sz w:val="28"/>
                        <w:szCs w:val="28"/>
                      </w:rPr>
                      <m:t xml:space="preserve">ij</m:t>
                    </m:r>
                  </m:sub>
                </m:sSub>
                <m:r>
                  <w:rPr>
                    <w:rFonts w:ascii="Cambria Math" w:cs="Cambria Math" w:eastAsia="Cambria Math" w:hAnsi="Cambria Math"/>
                    <w:sz w:val="28"/>
                    <w:szCs w:val="28"/>
                  </w:rPr>
                  <m:t>≥</m:t>
                </m:r>
                <m:r>
                  <w:rPr>
                    <w:rFonts w:ascii="Cambria Math" w:cs="Cambria Math" w:eastAsia="Cambria Math" w:hAnsi="Cambria Math"/>
                    <w:sz w:val="28"/>
                    <w:szCs w:val="28"/>
                  </w:rPr>
                  <m:t xml:space="preserve"> </m:t>
                </m:r>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ρ</m:t>
                    </m:r>
                  </m:e>
                  <m:sub>
                    <m:r>
                      <w:rPr>
                        <w:rFonts w:ascii="Cambria Math" w:cs="Cambria Math" w:eastAsia="Cambria Math" w:hAnsi="Cambria Math"/>
                        <w:sz w:val="28"/>
                        <w:szCs w:val="28"/>
                      </w:rPr>
                      <m:t xml:space="preserve">min</m:t>
                    </m:r>
                  </m:sub>
                </m:sSub>
              </m:num>
              <m:den>
                <m:f>
                  <m:fPr>
                    <m:ctrlPr>
                      <w:rPr>
                        <w:rFonts w:ascii="Cambria Math" w:cs="Cambria Math" w:eastAsia="Cambria Math" w:hAnsi="Cambria Math"/>
                        <w:sz w:val="28"/>
                        <w:szCs w:val="28"/>
                      </w:rPr>
                    </m:ctrlPr>
                  </m:fPr>
                  <m:num>
                    <m:r>
                      <w:rPr>
                        <w:rFonts w:ascii="Cambria Math" w:cs="Cambria Math" w:eastAsia="Cambria Math" w:hAnsi="Cambria Math"/>
                        <w:sz w:val="28"/>
                        <w:szCs w:val="28"/>
                      </w:rPr>
                      <m:t>μ</m:t>
                    </m:r>
                    <m:r>
                      <w:rPr>
                        <w:rFonts w:ascii="Cambria Math" w:cs="Cambria Math" w:eastAsia="Cambria Math" w:hAnsi="Cambria Math"/>
                        <w:sz w:val="28"/>
                        <w:szCs w:val="28"/>
                      </w:rPr>
                      <m:t xml:space="preserve">, ако </m:t>
                    </m:r>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π</m:t>
                        </m:r>
                      </m:e>
                      <m:sub>
                        <m:r>
                          <w:rPr>
                            <w:rFonts w:ascii="Cambria Math" w:cs="Cambria Math" w:eastAsia="Cambria Math" w:hAnsi="Cambria Math"/>
                            <w:sz w:val="28"/>
                            <w:szCs w:val="28"/>
                          </w:rPr>
                          <m:t xml:space="preserve">ij</m:t>
                        </m:r>
                      </m:sub>
                    </m:sSub>
                    <m:r>
                      <w:rPr>
                        <w:rFonts w:ascii="Cambria Math" w:cs="Cambria Math" w:eastAsia="Cambria Math" w:hAnsi="Cambria Math"/>
                        <w:sz w:val="28"/>
                        <w:szCs w:val="28"/>
                      </w:rPr>
                      <m:t>≤</m:t>
                    </m:r>
                    <m:r>
                      <w:rPr>
                        <w:rFonts w:ascii="Cambria Math" w:cs="Cambria Math" w:eastAsia="Cambria Math" w:hAnsi="Cambria Math"/>
                        <w:sz w:val="28"/>
                        <w:szCs w:val="28"/>
                      </w:rPr>
                      <m:t xml:space="preserve">- </m:t>
                    </m:r>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ρ</m:t>
                        </m:r>
                      </m:e>
                      <m:sub>
                        <m:r>
                          <w:rPr>
                            <w:rFonts w:ascii="Cambria Math" w:cs="Cambria Math" w:eastAsia="Cambria Math" w:hAnsi="Cambria Math"/>
                            <w:sz w:val="28"/>
                            <w:szCs w:val="28"/>
                          </w:rPr>
                          <m:t xml:space="preserve">min</m:t>
                        </m:r>
                      </m:sub>
                    </m:sSub>
                  </m:num>
                  <m:den>
                    <m:r>
                      <w:rPr>
                        <w:rFonts w:ascii="Cambria Math" w:cs="Cambria Math" w:eastAsia="Cambria Math" w:hAnsi="Cambria Math"/>
                        <w:sz w:val="28"/>
                        <w:szCs w:val="28"/>
                      </w:rPr>
                      <m:t>⊘</m:t>
                    </m:r>
                    <m:r>
                      <w:rPr>
                        <w:rFonts w:ascii="Cambria Math" w:cs="Cambria Math" w:eastAsia="Cambria Math" w:hAnsi="Cambria Math"/>
                        <w:sz w:val="28"/>
                        <w:szCs w:val="28"/>
                      </w:rPr>
                      <m:t xml:space="preserve"> иначе</m:t>
                    </m:r>
                  </m:den>
                </m:f>
              </m:den>
            </m:f>
          </m:e>
        </m:d>
        <m:r>
          <w:rPr>
            <w:rFonts w:ascii="Cambria Math" w:cs="Cambria Math" w:eastAsia="Cambria Math" w:hAnsi="Cambria Math"/>
            <w:sz w:val="28"/>
            <w:szCs w:val="28"/>
          </w:rPr>
          <m:t xml:space="preserve"> </m:t>
        </m:r>
      </m:oMath>
      <w:r w:rsidDel="00000000" w:rsidR="00000000" w:rsidRPr="00000000">
        <w:rPr>
          <w:rFonts w:ascii="Cambria Math" w:cs="Cambria Math" w:eastAsia="Cambria Math" w:hAnsi="Cambria Math"/>
          <w:sz w:val="28"/>
          <w:szCs w:val="28"/>
          <w:rtl w:val="0"/>
        </w:rPr>
        <w:t xml:space="preserve">                                              (3.9)</w:t>
      </w:r>
      <w:r w:rsidDel="00000000" w:rsidR="00000000" w:rsidRPr="00000000">
        <w:rPr>
          <w:rtl w:val="0"/>
        </w:rPr>
      </w:r>
    </w:p>
    <w:p w:rsidR="00000000" w:rsidDel="00000000" w:rsidP="00000000" w:rsidRDefault="00000000" w:rsidRPr="00000000" w14:paraId="000001C2">
      <w:pPr>
        <w:jc w:val="both"/>
        <w:rPr/>
      </w:pPr>
      <w:r w:rsidDel="00000000" w:rsidR="00000000" w:rsidRPr="00000000">
        <w:rPr>
          <w:rtl w:val="0"/>
        </w:rPr>
        <w:t xml:space="preserve">Силните градиенти, които не са подравнени с нито една ос на дъската, са, както и всички слаби градиенти. Трябва да се отбележи, че съответната </w:t>
      </w:r>
      <w:r w:rsidDel="00000000" w:rsidR="00000000" w:rsidRPr="00000000">
        <w:rPr>
          <w:i w:val="1"/>
          <w:rtl w:val="0"/>
        </w:rPr>
        <w:t xml:space="preserve">идентичност</w:t>
      </w:r>
      <w:r w:rsidDel="00000000" w:rsidR="00000000" w:rsidRPr="00000000">
        <w:rPr>
          <w:rtl w:val="0"/>
        </w:rPr>
        <w:t xml:space="preserve"> на класове</w:t>
      </w:r>
      <m:oMath>
        <m:r>
          <m:t>λ</m:t>
        </m:r>
      </m:oMath>
      <w:r w:rsidDel="00000000" w:rsidR="00000000" w:rsidRPr="00000000">
        <w:rPr>
          <w:rtl w:val="0"/>
        </w:rPr>
        <w:t xml:space="preserve">и</w:t>
      </w:r>
      <m:oMath>
        <m:r>
          <m:t>μ</m:t>
        </m:r>
      </m:oMath>
      <w:r w:rsidDel="00000000" w:rsidR="00000000" w:rsidRPr="00000000">
        <w:rPr>
          <w:rtl w:val="0"/>
        </w:rPr>
        <w:t xml:space="preserve">все още не е определена; съотношението</w:t>
      </w:r>
      <m:oMath>
        <m:d>
          <m:dPr>
            <m:begChr m:val="{"/>
            <m:endChr m:val="}"/>
            <m:ctrlPr>
              <w:rPr>
                <w:rFonts w:ascii="Cambria Math" w:cs="Cambria Math" w:eastAsia="Cambria Math" w:hAnsi="Cambria Math"/>
                <w:sz w:val="28"/>
                <w:szCs w:val="28"/>
              </w:rPr>
            </m:ctrlPr>
          </m:dPr>
          <m:e>
            <m:r>
              <m:t>λ</m:t>
            </m:r>
            <m:r>
              <w:rPr>
                <w:rFonts w:ascii="Cambria Math" w:cs="Cambria Math" w:eastAsia="Cambria Math" w:hAnsi="Cambria Math"/>
                <w:sz w:val="28"/>
                <w:szCs w:val="28"/>
              </w:rPr>
              <m:t xml:space="preserve">,</m:t>
            </m:r>
            <m:r>
              <w:rPr>
                <w:rFonts w:ascii="Cambria Math" w:cs="Cambria Math" w:eastAsia="Cambria Math" w:hAnsi="Cambria Math"/>
                <w:sz w:val="28"/>
                <w:szCs w:val="28"/>
              </w:rPr>
              <m:t>μ</m:t>
            </m:r>
          </m:e>
        </m:d>
        <m:r>
          <w:rPr>
            <w:rFonts w:ascii="Cambria Math" w:cs="Cambria Math" w:eastAsia="Cambria Math" w:hAnsi="Cambria Math"/>
            <w:sz w:val="28"/>
            <w:szCs w:val="28"/>
          </w:rPr>
          <m:t>⇔</m:t>
        </m:r>
        <m:d>
          <m:dPr>
            <m:begChr m:val="{"/>
            <m:endChr m:val="}"/>
            <m:ctrlPr>
              <w:rPr>
                <w:rFonts w:ascii="Cambria Math" w:cs="Cambria Math" w:eastAsia="Cambria Math" w:hAnsi="Cambria Math"/>
                <w:sz w:val="28"/>
                <w:szCs w:val="28"/>
              </w:rPr>
            </m:ctrlPr>
          </m:dPr>
          <m:e>
            <m:r>
              <w:rPr>
                <w:rFonts w:ascii="Cambria Math" w:cs="Cambria Math" w:eastAsia="Cambria Math" w:hAnsi="Cambria Math"/>
                <w:sz w:val="28"/>
                <w:szCs w:val="28"/>
              </w:rPr>
              <m:t xml:space="preserve">L,M</m:t>
            </m:r>
          </m:e>
        </m:d>
      </m:oMath>
      <w:r w:rsidDel="00000000" w:rsidR="00000000" w:rsidRPr="00000000">
        <w:rPr>
          <w:rtl w:val="0"/>
        </w:rPr>
        <w:t xml:space="preserve">между етикетите и </w:t>
      </w:r>
      <w:r w:rsidDel="00000000" w:rsidR="00000000" w:rsidRPr="00000000">
        <w:rPr>
          <w:i w:val="1"/>
          <w:rtl w:val="0"/>
        </w:rPr>
        <w:t xml:space="preserve">моливите(????)</w:t>
      </w:r>
      <w:r w:rsidDel="00000000" w:rsidR="00000000" w:rsidRPr="00000000">
        <w:rPr>
          <w:rtl w:val="0"/>
        </w:rPr>
        <w:t xml:space="preserve"> ще бъде разрешено в раздел 3.3.6.</w:t>
      </w:r>
    </w:p>
    <w:p w:rsidR="00000000" w:rsidDel="00000000" w:rsidP="00000000" w:rsidRDefault="00000000" w:rsidRPr="00000000" w14:paraId="000001C3">
      <w:pPr>
        <w:spacing w:after="0" w:lineRule="auto"/>
        <w:ind w:left="360" w:firstLine="0"/>
        <w:jc w:val="both"/>
        <w:rPr/>
      </w:pPr>
      <w:r w:rsidDel="00000000" w:rsidR="00000000" w:rsidRPr="00000000">
        <w:rPr>
          <w:b w:val="1"/>
          <w:rtl w:val="0"/>
        </w:rPr>
        <w:t xml:space="preserve">3.3.4 Локални координати</w:t>
      </w:r>
      <w:r w:rsidDel="00000000" w:rsidR="00000000" w:rsidRPr="00000000">
        <w:rPr>
          <w:rtl w:val="0"/>
        </w:rPr>
      </w:r>
    </w:p>
    <w:p w:rsidR="00000000" w:rsidDel="00000000" w:rsidP="00000000" w:rsidRDefault="00000000" w:rsidRPr="00000000" w14:paraId="000001C4">
      <w:pPr>
        <w:jc w:val="both"/>
        <w:rPr/>
      </w:pPr>
      <w:r w:rsidDel="00000000" w:rsidR="00000000" w:rsidRPr="00000000">
        <w:rPr>
          <w:rtl w:val="0"/>
        </w:rPr>
        <w:t xml:space="preserve">Вече ще бъде изградена координатна система за всяко изображение на дъската. Много ниските амплитуди</w:t>
      </w:r>
      <m:oMath>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B</m:t>
            </m:r>
          </m:e>
          <m:sub>
            <m:r>
              <w:rPr>
                <w:rFonts w:ascii="Cambria Math" w:cs="Cambria Math" w:eastAsia="Cambria Math" w:hAnsi="Cambria Math"/>
                <w:sz w:val="28"/>
                <w:szCs w:val="28"/>
              </w:rPr>
              <m:t xml:space="preserve">ij</m:t>
            </m:r>
          </m:sub>
        </m:sSub>
        <m:r>
          <w:rPr>
            <w:rFonts w:ascii="Cambria Math" w:cs="Cambria Math" w:eastAsia="Cambria Math" w:hAnsi="Cambria Math"/>
            <w:sz w:val="28"/>
            <w:szCs w:val="28"/>
          </w:rPr>
          <m:t>≈</m:t>
        </m:r>
        <m:r>
          <w:rPr>
            <w:rFonts w:ascii="Cambria Math" w:cs="Cambria Math" w:eastAsia="Cambria Math" w:hAnsi="Cambria Math"/>
            <w:sz w:val="28"/>
            <w:szCs w:val="28"/>
          </w:rPr>
          <m:t xml:space="preserve">0</m:t>
        </m:r>
      </m:oMath>
      <w:r w:rsidDel="00000000" w:rsidR="00000000" w:rsidRPr="00000000">
        <w:rPr>
          <w:rtl w:val="0"/>
        </w:rPr>
        <w:t xml:space="preserve">на </w:t>
      </w:r>
      <w:r w:rsidDel="00000000" w:rsidR="00000000" w:rsidRPr="00000000">
        <w:rPr>
          <w:i w:val="1"/>
          <w:rtl w:val="0"/>
        </w:rPr>
        <w:t xml:space="preserve">черните </w:t>
      </w:r>
      <w:r w:rsidDel="00000000" w:rsidR="00000000" w:rsidRPr="00000000">
        <w:rPr>
          <w:rtl w:val="0"/>
        </w:rPr>
        <w:t xml:space="preserve">квадрати обикновено са характерни за дъската(т.е.</w:t>
      </w:r>
      <m:oMath>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B</m:t>
            </m:r>
          </m:e>
          <m:sub>
            <m:r>
              <w:rPr>
                <w:rFonts w:ascii="Cambria Math" w:cs="Cambria Math" w:eastAsia="Cambria Math" w:hAnsi="Cambria Math"/>
                <w:sz w:val="28"/>
                <w:szCs w:val="28"/>
              </w:rPr>
              <m:t xml:space="preserve">ij</m:t>
            </m:r>
          </m:sub>
        </m:sSub>
        <m:r>
          <w:rPr>
            <w:rFonts w:ascii="Cambria Math" w:cs="Cambria Math" w:eastAsia="Cambria Math" w:hAnsi="Cambria Math"/>
            <w:sz w:val="28"/>
            <w:szCs w:val="28"/>
          </w:rPr>
          <m:t>≫</m:t>
        </m:r>
        <m:r>
          <w:rPr>
            <w:rFonts w:ascii="Cambria Math" w:cs="Cambria Math" w:eastAsia="Cambria Math" w:hAnsi="Cambria Math"/>
            <w:sz w:val="28"/>
            <w:szCs w:val="28"/>
          </w:rPr>
          <m:t xml:space="preserve">0</m:t>
        </m:r>
      </m:oMath>
      <w:r w:rsidDel="00000000" w:rsidR="00000000" w:rsidRPr="00000000">
        <w:rPr>
          <w:rtl w:val="0"/>
        </w:rPr>
        <w:t xml:space="preserve">както за белите квадрати, така и за останалата част от</w:t>
      </w:r>
      <m:oMath>
        <m:r>
          <w:rPr>
            <w:rFonts w:ascii="Cambria Math" w:cs="Cambria Math" w:eastAsia="Cambria Math" w:hAnsi="Cambria Math"/>
            <w:sz w:val="28"/>
            <w:szCs w:val="28"/>
          </w:rPr>
          <m:t xml:space="preserve">B</m:t>
        </m:r>
      </m:oMath>
      <w:r w:rsidDel="00000000" w:rsidR="00000000" w:rsidRPr="00000000">
        <w:rPr>
          <w:rtl w:val="0"/>
        </w:rPr>
        <w:t xml:space="preserve">). Следователно добра оценка може да бъде получена чрез нормализиране на амплитудното изображение до диапазона [0,1] и след това изчисляване на центроид с помощта на теглата</w:t>
      </w:r>
      <m:oMath>
        <m:d>
          <m:dPr>
            <m:begChr m:val="("/>
            <m:endChr m:val=")"/>
          </m:dPr>
          <m:e>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1-B</m:t>
                </m:r>
              </m:e>
              <m:sub>
                <m:r>
                  <w:rPr>
                    <w:rFonts w:ascii="Cambria Math" w:cs="Cambria Math" w:eastAsia="Cambria Math" w:hAnsi="Cambria Math"/>
                    <w:sz w:val="28"/>
                    <w:szCs w:val="28"/>
                  </w:rPr>
                  <m:t xml:space="preserve">ij</m:t>
                </m:r>
              </m:sub>
            </m:sSub>
          </m:e>
        </m:d>
      </m:oMath>
      <w:r w:rsidDel="00000000" w:rsidR="00000000" w:rsidRPr="00000000">
        <w:rPr>
          <w:rtl w:val="0"/>
        </w:rPr>
        <w:t xml:space="preserve">. Цетроидът, заедно с ъгъла</w:t>
      </w:r>
      <m:oMath>
        <m:r>
          <m:t>ϕ</m:t>
        </m:r>
      </m:oMath>
      <w:r w:rsidDel="00000000" w:rsidR="00000000" w:rsidRPr="00000000">
        <w:rPr>
          <w:rtl w:val="0"/>
        </w:rPr>
        <w:t xml:space="preserve">от (3.8), дефинира евклидова трансформация</w:t>
      </w:r>
      <m:oMath>
        <m:sSup>
          <m:sSupPr>
            <m:ctrlPr>
              <w:rPr>
                <w:rFonts w:ascii="Cambria Math" w:cs="Cambria Math" w:eastAsia="Cambria Math" w:hAnsi="Cambria Math"/>
                <w:sz w:val="28"/>
                <w:szCs w:val="28"/>
              </w:rPr>
            </m:ctrlPr>
          </m:sSupPr>
          <m:e>
            <m:d>
              <m:dPr>
                <m:begChr m:val="("/>
                <m:endChr m:val=")"/>
                <m:ctrlPr>
                  <w:rPr>
                    <w:rFonts w:ascii="Cambria Math" w:cs="Cambria Math" w:eastAsia="Cambria Math" w:hAnsi="Cambria Math"/>
                    <w:sz w:val="28"/>
                    <w:szCs w:val="28"/>
                  </w:rPr>
                </m:ctrlPr>
              </m:dPr>
              <m:e>
                <m:r>
                  <w:rPr>
                    <w:rFonts w:ascii="Cambria Math" w:cs="Cambria Math" w:eastAsia="Cambria Math" w:hAnsi="Cambria Math"/>
                    <w:sz w:val="28"/>
                    <w:szCs w:val="28"/>
                  </w:rPr>
                  <m:t xml:space="preserve">x,y,1</m:t>
                </m:r>
              </m:e>
            </m:d>
          </m:e>
          <m:sup>
            <m:r>
              <w:rPr>
                <w:rFonts w:ascii="Cambria Math" w:cs="Cambria Math" w:eastAsia="Cambria Math" w:hAnsi="Cambria Math"/>
                <w:sz w:val="28"/>
                <w:szCs w:val="28"/>
              </w:rPr>
              <m:t xml:space="preserve">T</m:t>
            </m:r>
          </m:sup>
        </m:sSup>
        <m:r>
          <w:rPr>
            <w:rFonts w:ascii="Cambria Math" w:cs="Cambria Math" w:eastAsia="Cambria Math" w:hAnsi="Cambria Math"/>
            <w:sz w:val="28"/>
            <w:szCs w:val="28"/>
          </w:rPr>
          <m:t xml:space="preserve">=</m:t>
        </m:r>
        <m:sSup>
          <m:sSupPr>
            <m:ctrlPr>
              <w:rPr>
                <w:rFonts w:ascii="Cambria Math" w:cs="Cambria Math" w:eastAsia="Cambria Math" w:hAnsi="Cambria Math"/>
                <w:sz w:val="28"/>
                <w:szCs w:val="28"/>
              </w:rPr>
            </m:ctrlPr>
          </m:sSupPr>
          <m:e>
            <m:r>
              <w:rPr>
                <w:rFonts w:ascii="Cambria Math" w:cs="Cambria Math" w:eastAsia="Cambria Math" w:hAnsi="Cambria Math"/>
                <w:sz w:val="28"/>
                <w:szCs w:val="28"/>
              </w:rPr>
              <m:t xml:space="preserve">E</m:t>
            </m:r>
            <m:d>
              <m:dPr>
                <m:begChr m:val="("/>
                <m:endChr m:val=")"/>
                <m:ctrlPr>
                  <w:rPr>
                    <w:rFonts w:ascii="Cambria Math" w:cs="Cambria Math" w:eastAsia="Cambria Math" w:hAnsi="Cambria Math"/>
                    <w:sz w:val="28"/>
                    <w:szCs w:val="28"/>
                  </w:rPr>
                </m:ctrlPr>
              </m:dPr>
              <m:e>
                <m:r>
                  <w:rPr>
                    <w:rFonts w:ascii="Cambria Math" w:cs="Cambria Math" w:eastAsia="Cambria Math" w:hAnsi="Cambria Math"/>
                    <w:sz w:val="28"/>
                    <w:szCs w:val="28"/>
                  </w:rPr>
                  <m:t xml:space="preserve">i,j,1</m:t>
                </m:r>
              </m:e>
            </m:d>
          </m:e>
          <m:sup>
            <m:r>
              <w:rPr>
                <w:rFonts w:ascii="Cambria Math" w:cs="Cambria Math" w:eastAsia="Cambria Math" w:hAnsi="Cambria Math"/>
                <w:sz w:val="28"/>
                <w:szCs w:val="28"/>
              </w:rPr>
              <m:t xml:space="preserve">T</m:t>
            </m:r>
          </m:sup>
        </m:sSup>
      </m:oMath>
      <w:r w:rsidDel="00000000" w:rsidR="00000000" w:rsidRPr="00000000">
        <w:rPr>
          <w:rtl w:val="0"/>
        </w:rPr>
        <w:t xml:space="preserve">в локални координати, центрирани и подравнени с дъската.</w:t>
      </w:r>
    </w:p>
    <w:p w:rsidR="00000000" w:rsidDel="00000000" w:rsidP="00000000" w:rsidRDefault="00000000" w:rsidRPr="00000000" w14:paraId="000001C5">
      <w:pPr>
        <w:jc w:val="both"/>
        <w:rPr/>
      </w:pPr>
      <w:r w:rsidDel="00000000" w:rsidR="00000000" w:rsidRPr="00000000">
        <w:rPr>
          <w:rtl w:val="0"/>
        </w:rPr>
        <w:t xml:space="preserve">Нека</w:t>
      </w:r>
      <m:oMath>
        <m:sSup>
          <m:sSupPr>
            <m:ctrlPr>
              <w:rPr>
                <w:rFonts w:ascii="Cambria Math" w:cs="Cambria Math" w:eastAsia="Cambria Math" w:hAnsi="Cambria Math"/>
                <w:sz w:val="28"/>
                <w:szCs w:val="28"/>
              </w:rPr>
            </m:ctrlPr>
          </m:sSupPr>
          <m:e>
            <m:d>
              <m:dPr>
                <m:begChr m:val="("/>
                <m:endChr m:val=")"/>
                <m:ctrlPr>
                  <w:rPr>
                    <w:rFonts w:ascii="Cambria Math" w:cs="Cambria Math" w:eastAsia="Cambria Math" w:hAnsi="Cambria Math"/>
                    <w:sz w:val="28"/>
                    <w:szCs w:val="28"/>
                  </w:rPr>
                </m:ctrlPr>
              </m:dPr>
              <m:e>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x</m:t>
                    </m:r>
                  </m:e>
                  <m:sub>
                    <m:r>
                      <w:rPr>
                        <w:rFonts w:ascii="Cambria Math" w:cs="Cambria Math" w:eastAsia="Cambria Math" w:hAnsi="Cambria Math"/>
                        <w:sz w:val="28"/>
                        <w:szCs w:val="28"/>
                      </w:rPr>
                      <m:t xml:space="preserve">k</m:t>
                    </m:r>
                  </m:sub>
                </m:sSub>
                <m:r>
                  <w:rPr>
                    <w:rFonts w:ascii="Cambria Math" w:cs="Cambria Math" w:eastAsia="Cambria Math" w:hAnsi="Cambria Math"/>
                    <w:sz w:val="28"/>
                    <w:szCs w:val="28"/>
                  </w:rPr>
                  <m:t xml:space="preserve">,</m:t>
                </m:r>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y</m:t>
                    </m:r>
                  </m:e>
                  <m:sub>
                    <m:r>
                      <w:rPr>
                        <w:rFonts w:ascii="Cambria Math" w:cs="Cambria Math" w:eastAsia="Cambria Math" w:hAnsi="Cambria Math"/>
                        <w:sz w:val="28"/>
                        <w:szCs w:val="28"/>
                      </w:rPr>
                      <m:t xml:space="preserve">k</m:t>
                    </m:r>
                  </m:sub>
                </m:sSub>
                <m:r>
                  <w:rPr>
                    <w:rFonts w:ascii="Cambria Math" w:cs="Cambria Math" w:eastAsia="Cambria Math" w:hAnsi="Cambria Math"/>
                    <w:sz w:val="28"/>
                    <w:szCs w:val="28"/>
                  </w:rPr>
                  <m:t xml:space="preserve">,1</m:t>
                </m:r>
              </m:e>
            </m:d>
          </m:e>
          <m:sup>
            <m:r>
              <w:rPr>
                <w:rFonts w:ascii="Cambria Math" w:cs="Cambria Math" w:eastAsia="Cambria Math" w:hAnsi="Cambria Math"/>
                <w:sz w:val="28"/>
                <w:szCs w:val="28"/>
              </w:rPr>
              <m:t xml:space="preserve">T</m:t>
            </m:r>
          </m:sup>
        </m:sSup>
      </m:oMath>
      <w:r w:rsidDel="00000000" w:rsidR="00000000" w:rsidRPr="00000000">
        <w:rPr>
          <w:rtl w:val="0"/>
        </w:rPr>
        <w:t xml:space="preserve">са координатите на точка</w:t>
      </w:r>
      <m:oMath>
        <m:d>
          <m:dPr>
            <m:begChr m:val="("/>
            <m:endChr m:val=")"/>
            <m:ctrlPr>
              <w:rPr>
                <w:rFonts w:ascii="Cambria Math" w:cs="Cambria Math" w:eastAsia="Cambria Math" w:hAnsi="Cambria Math"/>
                <w:sz w:val="28"/>
                <w:szCs w:val="28"/>
              </w:rPr>
            </m:ctrlPr>
          </m:dPr>
          <m:e>
            <m:r>
              <w:rPr>
                <w:rFonts w:ascii="Cambria Math" w:cs="Cambria Math" w:eastAsia="Cambria Math" w:hAnsi="Cambria Math"/>
                <w:sz w:val="28"/>
                <w:szCs w:val="28"/>
              </w:rPr>
              <m:t xml:space="preserve">i,j</m:t>
            </m:r>
          </m:e>
        </m:d>
      </m:oMath>
      <w:r w:rsidDel="00000000" w:rsidR="00000000" w:rsidRPr="00000000">
        <w:rPr>
          <w:rtl w:val="0"/>
        </w:rPr>
        <w:t xml:space="preserve">след преобразуване от</w:t>
      </w:r>
      <m:oMath>
        <m:r>
          <w:rPr>
            <w:rFonts w:ascii="Cambria Math" w:cs="Cambria Math" w:eastAsia="Cambria Math" w:hAnsi="Cambria Math"/>
            <w:sz w:val="28"/>
            <w:szCs w:val="28"/>
          </w:rPr>
          <m:t xml:space="preserve">E</m:t>
        </m:r>
      </m:oMath>
      <w:r w:rsidDel="00000000" w:rsidR="00000000" w:rsidRPr="00000000">
        <w:rPr>
          <w:rtl w:val="0"/>
        </w:rPr>
        <w:t xml:space="preserve">, с етикет</w:t>
      </w:r>
      <m:oMath>
        <m:r>
          <m:t>κ</m:t>
        </m:r>
      </m:oMath>
      <w:r w:rsidDel="00000000" w:rsidR="00000000" w:rsidRPr="00000000">
        <w:rPr>
          <w:rtl w:val="0"/>
        </w:rPr>
        <w:t xml:space="preserve">, наследен от</w:t>
      </w:r>
      <m:oMath>
        <m:sSub>
          <m:sSubPr>
            <m:ctrlPr>
              <w:rPr>
                <w:rFonts w:ascii="Cambria Math" w:cs="Cambria Math" w:eastAsia="Cambria Math" w:hAnsi="Cambria Math"/>
                <w:sz w:val="28"/>
                <w:szCs w:val="28"/>
              </w:rPr>
            </m:ctrlPr>
          </m:sSubPr>
          <m:e>
            <m:r>
              <m:t>κ</m:t>
            </m:r>
          </m:e>
          <m:sub>
            <m:r>
              <w:rPr>
                <w:rFonts w:ascii="Cambria Math" w:cs="Cambria Math" w:eastAsia="Cambria Math" w:hAnsi="Cambria Math"/>
                <w:sz w:val="28"/>
                <w:szCs w:val="28"/>
              </w:rPr>
              <m:t xml:space="preserve">ij</m:t>
            </m:r>
          </m:sub>
        </m:sSub>
      </m:oMath>
      <w:r w:rsidDel="00000000" w:rsidR="00000000" w:rsidRPr="00000000">
        <w:rPr>
          <w:rtl w:val="0"/>
        </w:rPr>
        <w:t xml:space="preserve">, и нека </w:t>
      </w:r>
      <m:oMath>
        <m:r>
          <w:rPr>
            <w:rFonts w:ascii="Cambria Math" w:cs="Cambria Math" w:eastAsia="Cambria Math" w:hAnsi="Cambria Math"/>
            <w:sz w:val="28"/>
            <w:szCs w:val="28"/>
          </w:rPr>
          <m:t xml:space="preserve">L'</m:t>
        </m:r>
      </m:oMath>
      <w:r w:rsidDel="00000000" w:rsidR="00000000" w:rsidRPr="00000000">
        <w:rPr>
          <w:rtl w:val="0"/>
        </w:rPr>
        <w:t xml:space="preserve">и</w:t>
      </w:r>
      <m:oMath>
        <m:r>
          <w:rPr>
            <w:rFonts w:ascii="Cambria Math" w:cs="Cambria Math" w:eastAsia="Cambria Math" w:hAnsi="Cambria Math"/>
            <w:sz w:val="28"/>
            <w:szCs w:val="28"/>
          </w:rPr>
          <m:t xml:space="preserve">M'</m:t>
        </m:r>
      </m:oMath>
      <w:r w:rsidDel="00000000" w:rsidR="00000000" w:rsidRPr="00000000">
        <w:rPr>
          <w:rtl w:val="0"/>
        </w:rPr>
        <w:t xml:space="preserve">съответстват на</w:t>
      </w:r>
      <m:oMath>
        <m:r>
          <w:rPr>
            <w:rFonts w:ascii="Cambria Math" w:cs="Cambria Math" w:eastAsia="Cambria Math" w:hAnsi="Cambria Math"/>
            <w:sz w:val="28"/>
            <w:szCs w:val="28"/>
          </w:rPr>
          <m:t xml:space="preserve">L</m:t>
        </m:r>
      </m:oMath>
      <w:r w:rsidDel="00000000" w:rsidR="00000000" w:rsidRPr="00000000">
        <w:rPr>
          <w:rtl w:val="0"/>
        </w:rPr>
        <w:t xml:space="preserve">и</w:t>
      </w:r>
      <m:oMath>
        <m:r>
          <w:rPr>
            <w:rFonts w:ascii="Cambria Math" w:cs="Cambria Math" w:eastAsia="Cambria Math" w:hAnsi="Cambria Math"/>
            <w:sz w:val="28"/>
            <w:szCs w:val="28"/>
          </w:rPr>
          <m:t xml:space="preserve">M</m:t>
        </m:r>
      </m:oMath>
      <w:r w:rsidDel="00000000" w:rsidR="00000000" w:rsidRPr="00000000">
        <w:rPr>
          <w:rtl w:val="0"/>
        </w:rPr>
        <w:t xml:space="preserve">в новата координатна система. Сега по конструкция, всяка маркирана точка се предполага, че е част от</w:t>
      </w:r>
      <m:oMath>
        <m:r>
          <w:rPr>
            <w:rFonts w:ascii="Cambria Math" w:cs="Cambria Math" w:eastAsia="Cambria Math" w:hAnsi="Cambria Math"/>
            <w:sz w:val="28"/>
            <w:szCs w:val="28"/>
          </w:rPr>
          <m:t xml:space="preserve">L'</m:t>
        </m:r>
      </m:oMath>
      <w:r w:rsidDel="00000000" w:rsidR="00000000" w:rsidRPr="00000000">
        <w:rPr>
          <w:rtl w:val="0"/>
        </w:rPr>
        <w:t xml:space="preserve">и</w:t>
      </w:r>
      <m:oMath>
        <m:r>
          <w:rPr>
            <w:rFonts w:ascii="Cambria Math" w:cs="Cambria Math" w:eastAsia="Cambria Math" w:hAnsi="Cambria Math"/>
            <w:sz w:val="28"/>
            <w:szCs w:val="28"/>
          </w:rPr>
          <m:t xml:space="preserve">M'</m:t>
        </m:r>
      </m:oMath>
      <w:r w:rsidDel="00000000" w:rsidR="00000000" w:rsidRPr="00000000">
        <w:rPr>
          <w:rtl w:val="0"/>
        </w:rPr>
        <w:t xml:space="preserve">, така че</w:t>
      </w:r>
      <m:oMath>
        <m:r>
          <w:rPr>
            <w:sz w:val="28"/>
            <w:szCs w:val="28"/>
          </w:rPr>
          <m:t xml:space="preserve">l'</m:t>
        </m:r>
        <m:sSup>
          <m:sSupPr>
            <m:ctrlPr>
              <w:rPr>
                <w:rFonts w:ascii="Cambria Math" w:cs="Cambria Math" w:eastAsia="Cambria Math" w:hAnsi="Cambria Math"/>
                <w:sz w:val="28"/>
                <w:szCs w:val="28"/>
              </w:rPr>
            </m:ctrlPr>
          </m:sSupPr>
          <m:e>
            <m:d>
              <m:dPr>
                <m:begChr m:val="("/>
                <m:endChr m:val=")"/>
                <m:ctrlPr>
                  <w:rPr>
                    <w:rFonts w:ascii="Cambria Math" w:cs="Cambria Math" w:eastAsia="Cambria Math" w:hAnsi="Cambria Math"/>
                    <w:sz w:val="28"/>
                    <w:szCs w:val="28"/>
                  </w:rPr>
                </m:ctrlPr>
              </m:dPr>
              <m:e>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x</m:t>
                    </m:r>
                  </m:e>
                  <m:sub>
                    <m:r>
                      <w:rPr>
                        <w:rFonts w:ascii="Cambria Math" w:cs="Cambria Math" w:eastAsia="Cambria Math" w:hAnsi="Cambria Math"/>
                        <w:sz w:val="28"/>
                        <w:szCs w:val="28"/>
                      </w:rPr>
                      <m:t>λ</m:t>
                    </m:r>
                  </m:sub>
                </m:sSub>
                <m:r>
                  <w:rPr>
                    <w:rFonts w:ascii="Cambria Math" w:cs="Cambria Math" w:eastAsia="Cambria Math" w:hAnsi="Cambria Math"/>
                    <w:sz w:val="28"/>
                    <w:szCs w:val="28"/>
                  </w:rPr>
                  <m:t xml:space="preserve">,</m:t>
                </m:r>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y</m:t>
                    </m:r>
                  </m:e>
                  <m:sub>
                    <m:r>
                      <w:rPr>
                        <w:rFonts w:ascii="Cambria Math" w:cs="Cambria Math" w:eastAsia="Cambria Math" w:hAnsi="Cambria Math"/>
                        <w:sz w:val="28"/>
                        <w:szCs w:val="28"/>
                      </w:rPr>
                      <m:t>λ</m:t>
                    </m:r>
                  </m:sub>
                </m:sSub>
                <m:r>
                  <w:rPr>
                    <w:rFonts w:ascii="Cambria Math" w:cs="Cambria Math" w:eastAsia="Cambria Math" w:hAnsi="Cambria Math"/>
                    <w:sz w:val="28"/>
                    <w:szCs w:val="28"/>
                  </w:rPr>
                  <m:t xml:space="preserve">,1</m:t>
                </m:r>
              </m:e>
            </m:d>
          </m:e>
          <m:sup>
            <m:r>
              <w:rPr>
                <w:rFonts w:ascii="Cambria Math" w:cs="Cambria Math" w:eastAsia="Cambria Math" w:hAnsi="Cambria Math"/>
                <w:sz w:val="28"/>
                <w:szCs w:val="28"/>
              </w:rPr>
              <m:t xml:space="preserve">T</m:t>
            </m:r>
          </m:sup>
        </m:sSup>
        <m:r>
          <w:rPr>
            <w:rFonts w:ascii="Cambria Math" w:cs="Cambria Math" w:eastAsia="Cambria Math" w:hAnsi="Cambria Math"/>
            <w:sz w:val="28"/>
            <w:szCs w:val="28"/>
          </w:rPr>
          <m:t xml:space="preserve">=0</m:t>
        </m:r>
      </m:oMath>
      <w:r w:rsidDel="00000000" w:rsidR="00000000" w:rsidRPr="00000000">
        <w:rPr>
          <w:rtl w:val="0"/>
        </w:rPr>
        <w:t xml:space="preserve">или</w:t>
      </w:r>
      <m:oMath>
        <m:r>
          <w:rPr>
            <w:sz w:val="28"/>
            <w:szCs w:val="28"/>
          </w:rPr>
          <m:t xml:space="preserve">m'</m:t>
        </m:r>
        <m:sSup>
          <m:sSupPr>
            <m:ctrlPr>
              <w:rPr>
                <w:rFonts w:ascii="Cambria Math" w:cs="Cambria Math" w:eastAsia="Cambria Math" w:hAnsi="Cambria Math"/>
                <w:sz w:val="28"/>
                <w:szCs w:val="28"/>
              </w:rPr>
            </m:ctrlPr>
          </m:sSupPr>
          <m:e>
            <m:d>
              <m:dPr>
                <m:begChr m:val="("/>
                <m:endChr m:val=")"/>
                <m:ctrlPr>
                  <w:rPr>
                    <w:rFonts w:ascii="Cambria Math" w:cs="Cambria Math" w:eastAsia="Cambria Math" w:hAnsi="Cambria Math"/>
                    <w:sz w:val="28"/>
                    <w:szCs w:val="28"/>
                  </w:rPr>
                </m:ctrlPr>
              </m:dPr>
              <m:e>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x</m:t>
                    </m:r>
                  </m:e>
                  <m:sub>
                    <m:r>
                      <w:rPr>
                        <w:rFonts w:ascii="Cambria Math" w:cs="Cambria Math" w:eastAsia="Cambria Math" w:hAnsi="Cambria Math"/>
                        <w:sz w:val="28"/>
                        <w:szCs w:val="28"/>
                      </w:rPr>
                      <m:t>μ</m:t>
                    </m:r>
                  </m:sub>
                </m:sSub>
                <m:r>
                  <w:rPr>
                    <w:rFonts w:ascii="Cambria Math" w:cs="Cambria Math" w:eastAsia="Cambria Math" w:hAnsi="Cambria Math"/>
                    <w:sz w:val="28"/>
                    <w:szCs w:val="28"/>
                  </w:rPr>
                  <m:t xml:space="preserve">,</m:t>
                </m:r>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y</m:t>
                    </m:r>
                  </m:e>
                  <m:sub>
                    <m:r>
                      <w:rPr>
                        <w:rFonts w:ascii="Cambria Math" w:cs="Cambria Math" w:eastAsia="Cambria Math" w:hAnsi="Cambria Math"/>
                        <w:sz w:val="28"/>
                        <w:szCs w:val="28"/>
                      </w:rPr>
                      <m:t>μ</m:t>
                    </m:r>
                  </m:sub>
                </m:sSub>
                <m:r>
                  <w:rPr>
                    <w:rFonts w:ascii="Cambria Math" w:cs="Cambria Math" w:eastAsia="Cambria Math" w:hAnsi="Cambria Math"/>
                    <w:sz w:val="28"/>
                    <w:szCs w:val="28"/>
                  </w:rPr>
                  <m:t xml:space="preserve">,1</m:t>
                </m:r>
              </m:e>
            </m:d>
          </m:e>
          <m:sup>
            <m:r>
              <w:rPr>
                <w:rFonts w:ascii="Cambria Math" w:cs="Cambria Math" w:eastAsia="Cambria Math" w:hAnsi="Cambria Math"/>
                <w:sz w:val="28"/>
                <w:szCs w:val="28"/>
              </w:rPr>
              <m:t xml:space="preserve">T</m:t>
            </m:r>
          </m:sup>
        </m:sSup>
        <m:r>
          <w:rPr>
            <w:rFonts w:ascii="Cambria Math" w:cs="Cambria Math" w:eastAsia="Cambria Math" w:hAnsi="Cambria Math"/>
            <w:sz w:val="28"/>
            <w:szCs w:val="28"/>
          </w:rPr>
          <m:t xml:space="preserve">=0</m:t>
        </m:r>
      </m:oMath>
      <w:r w:rsidDel="00000000" w:rsidR="00000000" w:rsidRPr="00000000">
        <w:rPr>
          <w:rtl w:val="0"/>
        </w:rPr>
        <w:t xml:space="preserve">, където</w:t>
      </w:r>
      <m:oMath>
        <m:r>
          <w:rPr>
            <w:sz w:val="28"/>
            <w:szCs w:val="28"/>
          </w:rPr>
          <m:t xml:space="preserve">l'</m:t>
        </m:r>
      </m:oMath>
      <w:r w:rsidDel="00000000" w:rsidR="00000000" w:rsidRPr="00000000">
        <w:rPr>
          <w:rtl w:val="0"/>
        </w:rPr>
        <w:t xml:space="preserve">и</w:t>
      </w:r>
      <m:oMath>
        <m:r>
          <w:rPr>
            <w:sz w:val="28"/>
            <w:szCs w:val="28"/>
          </w:rPr>
          <m:t xml:space="preserve">m'</m:t>
        </m:r>
      </m:oMath>
      <w:r w:rsidDel="00000000" w:rsidR="00000000" w:rsidRPr="00000000">
        <w:rPr>
          <w:rtl w:val="0"/>
        </w:rPr>
        <w:t xml:space="preserve">са съответно съответните локалните координати на </w:t>
      </w:r>
      <m:oMath>
        <m:r>
          <w:rPr>
            <w:sz w:val="28"/>
            <w:szCs w:val="28"/>
          </w:rPr>
          <m:t xml:space="preserve">l</m:t>
        </m:r>
      </m:oMath>
      <w:r w:rsidDel="00000000" w:rsidR="00000000" w:rsidRPr="00000000">
        <w:rPr>
          <w:rtl w:val="0"/>
        </w:rPr>
        <w:t xml:space="preserve">и</w:t>
      </w:r>
      <m:oMath>
        <m:r>
          <w:rPr>
            <w:sz w:val="28"/>
            <w:szCs w:val="28"/>
          </w:rPr>
          <m:t xml:space="preserve">m</m:t>
        </m:r>
      </m:oMath>
      <w:r w:rsidDel="00000000" w:rsidR="00000000" w:rsidRPr="00000000">
        <w:rPr>
          <w:rtl w:val="0"/>
        </w:rPr>
        <w:t xml:space="preserve">. Тези линии могат да се изразят като</w:t>
      </w:r>
    </w:p>
    <w:p w:rsidR="00000000" w:rsidDel="00000000" w:rsidP="00000000" w:rsidRDefault="00000000" w:rsidRPr="00000000" w14:paraId="000001C6">
      <w:pPr>
        <w:jc w:val="both"/>
        <w:rPr/>
      </w:pPr>
      <w:r w:rsidDel="00000000" w:rsidR="00000000" w:rsidRPr="00000000">
        <w:rPr>
          <w:sz w:val="28"/>
          <w:szCs w:val="28"/>
          <w:rtl w:val="0"/>
        </w:rPr>
        <w:t xml:space="preserve">                              </w:t>
      </w:r>
      <m:oMath>
        <m:r>
          <w:rPr>
            <w:sz w:val="28"/>
            <w:szCs w:val="28"/>
          </w:rPr>
          <m:t xml:space="preserve"> l'</m:t>
        </m:r>
        <m:sSup>
          <m:sSupPr>
            <m:ctrlPr>
              <w:rPr>
                <w:sz w:val="28"/>
                <w:szCs w:val="28"/>
              </w:rPr>
            </m:ctrlPr>
          </m:sSupPr>
          <m:e>
            <m:r>
              <w:rPr>
                <w:sz w:val="28"/>
                <w:szCs w:val="28"/>
              </w:rPr>
              <m:t>≃</m:t>
            </m:r>
            <m:d>
              <m:dPr>
                <m:begChr m:val="("/>
                <m:endChr m:val=")"/>
                <m:ctrlPr>
                  <w:rPr>
                    <w:rFonts w:ascii="Cambria Math" w:cs="Cambria Math" w:eastAsia="Cambria Math" w:hAnsi="Cambria Math"/>
                    <w:sz w:val="28"/>
                    <w:szCs w:val="28"/>
                  </w:rPr>
                </m:ctrlPr>
              </m:dPr>
              <m:e>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-1,</m:t>
                    </m:r>
                    <m:r>
                      <w:rPr>
                        <w:rFonts w:ascii="Cambria Math" w:cs="Cambria Math" w:eastAsia="Cambria Math" w:hAnsi="Cambria Math"/>
                        <w:sz w:val="28"/>
                        <w:szCs w:val="28"/>
                      </w:rPr>
                      <m:t>β</m:t>
                    </m:r>
                  </m:e>
                  <m:sub>
                    <m:r>
                      <w:rPr>
                        <w:rFonts w:ascii="Cambria Math" w:cs="Cambria Math" w:eastAsia="Cambria Math" w:hAnsi="Cambria Math"/>
                        <w:sz w:val="28"/>
                        <w:szCs w:val="28"/>
                      </w:rPr>
                      <m:t>λ</m:t>
                    </m:r>
                  </m:sub>
                </m:sSub>
                <m:r>
                  <w:rPr>
                    <w:rFonts w:ascii="Cambria Math" w:cs="Cambria Math" w:eastAsia="Cambria Math" w:hAnsi="Cambria Math"/>
                    <w:sz w:val="28"/>
                    <w:szCs w:val="28"/>
                  </w:rPr>
                  <m:t xml:space="preserve">,</m:t>
                </m:r>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α</m:t>
                    </m:r>
                  </m:e>
                  <m:sub>
                    <m:r>
                      <w:rPr>
                        <w:rFonts w:ascii="Cambria Math" w:cs="Cambria Math" w:eastAsia="Cambria Math" w:hAnsi="Cambria Math"/>
                        <w:sz w:val="28"/>
                        <w:szCs w:val="28"/>
                      </w:rPr>
                      <m:t>λ</m:t>
                    </m:r>
                  </m:sub>
                </m:sSub>
              </m:e>
            </m:d>
          </m:e>
          <m:sup/>
        </m:sSup>
      </m:oMath>
      <w:r w:rsidDel="00000000" w:rsidR="00000000" w:rsidRPr="00000000">
        <w:rPr>
          <w:rFonts w:ascii="Cambria Math" w:cs="Cambria Math" w:eastAsia="Cambria Math" w:hAnsi="Cambria Math"/>
          <w:sz w:val="28"/>
          <w:szCs w:val="28"/>
          <w:rtl w:val="0"/>
        </w:rPr>
        <w:t xml:space="preserve">и </w:t>
      </w:r>
      <m:oMath>
        <m:r>
          <w:rPr>
            <w:rFonts w:ascii="Cambria Math" w:cs="Cambria Math" w:eastAsia="Cambria Math" w:hAnsi="Cambria Math"/>
            <w:sz w:val="28"/>
            <w:szCs w:val="28"/>
          </w:rPr>
          <m:t xml:space="preserve">m'</m:t>
        </m:r>
        <m:sSup>
          <m:sSupPr>
            <m:ctrlPr>
              <w:rPr>
                <w:rFonts w:ascii="Cambria Math" w:cs="Cambria Math" w:eastAsia="Cambria Math" w:hAnsi="Cambria Math"/>
                <w:sz w:val="28"/>
                <w:szCs w:val="28"/>
              </w:rPr>
            </m:ctrlPr>
          </m:sSupPr>
          <m:e>
            <m:r>
              <w:rPr>
                <w:rFonts w:ascii="Cambria Math" w:cs="Cambria Math" w:eastAsia="Cambria Math" w:hAnsi="Cambria Math"/>
                <w:sz w:val="28"/>
                <w:szCs w:val="28"/>
              </w:rPr>
              <m:t>≃</m:t>
            </m:r>
            <m:d>
              <m:dPr>
                <m:begChr m:val="("/>
                <m:endChr m:val=")"/>
                <m:ctrlPr>
                  <w:rPr>
                    <w:rFonts w:ascii="Cambria Math" w:cs="Cambria Math" w:eastAsia="Cambria Math" w:hAnsi="Cambria Math"/>
                    <w:sz w:val="28"/>
                    <w:szCs w:val="28"/>
                  </w:rPr>
                </m:ctrlPr>
              </m:dPr>
              <m:e>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β</m:t>
                    </m:r>
                  </m:e>
                  <m:sub>
                    <m:r>
                      <w:rPr>
                        <w:rFonts w:ascii="Cambria Math" w:cs="Cambria Math" w:eastAsia="Cambria Math" w:hAnsi="Cambria Math"/>
                        <w:sz w:val="28"/>
                        <w:szCs w:val="28"/>
                      </w:rPr>
                      <m:t>μ</m:t>
                    </m:r>
                  </m:sub>
                </m:sSub>
                <m:r>
                  <w:rPr>
                    <w:rFonts w:ascii="Cambria Math" w:cs="Cambria Math" w:eastAsia="Cambria Math" w:hAnsi="Cambria Math"/>
                    <w:sz w:val="28"/>
                    <w:szCs w:val="28"/>
                  </w:rPr>
                  <m:t xml:space="preserve">,-1</m:t>
                </m:r>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m:t>
                    </m:r>
                    <m:r>
                      <w:rPr>
                        <w:rFonts w:ascii="Cambria Math" w:cs="Cambria Math" w:eastAsia="Cambria Math" w:hAnsi="Cambria Math"/>
                        <w:sz w:val="28"/>
                        <w:szCs w:val="28"/>
                      </w:rPr>
                      <m:t>α</m:t>
                    </m:r>
                  </m:e>
                  <m:sub>
                    <m:r>
                      <w:rPr>
                        <w:rFonts w:ascii="Cambria Math" w:cs="Cambria Math" w:eastAsia="Cambria Math" w:hAnsi="Cambria Math"/>
                        <w:sz w:val="28"/>
                        <w:szCs w:val="28"/>
                      </w:rPr>
                      <m:t>μ</m:t>
                    </m:r>
                  </m:sub>
                </m:sSub>
              </m:e>
            </m:d>
          </m:e>
          <m:sup/>
        </m:sSup>
        <m:r>
          <w:rPr>
            <w:rFonts w:ascii="Cambria Math" w:cs="Cambria Math" w:eastAsia="Cambria Math" w:hAnsi="Cambria Math"/>
            <w:sz w:val="28"/>
            <w:szCs w:val="28"/>
          </w:rPr>
          <m:t xml:space="preserve"> </m:t>
        </m:r>
      </m:oMath>
      <w:r w:rsidDel="00000000" w:rsidR="00000000" w:rsidRPr="00000000">
        <w:rPr>
          <w:rFonts w:ascii="Cambria Math" w:cs="Cambria Math" w:eastAsia="Cambria Math" w:hAnsi="Cambria Math"/>
          <w:sz w:val="28"/>
          <w:szCs w:val="28"/>
          <w:rtl w:val="0"/>
        </w:rPr>
        <w:t xml:space="preserve">                                (3.10)</w:t>
      </w:r>
      <w:r w:rsidDel="00000000" w:rsidR="00000000" w:rsidRPr="00000000">
        <w:rPr>
          <w:rtl w:val="0"/>
        </w:rPr>
      </w:r>
    </w:p>
    <w:p w:rsidR="00000000" w:rsidDel="00000000" w:rsidP="00000000" w:rsidRDefault="00000000" w:rsidRPr="00000000" w14:paraId="000001C7">
      <w:pPr>
        <w:jc w:val="both"/>
        <w:rPr/>
      </w:pPr>
      <w:r w:rsidDel="00000000" w:rsidR="00000000" w:rsidRPr="00000000">
        <w:rPr>
          <w:rtl w:val="0"/>
        </w:rPr>
        <w:t xml:space="preserve">с нехомогенни форми</w:t>
      </w:r>
      <m:oMath>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x</m:t>
            </m:r>
          </m:e>
          <m:sub>
            <m:r>
              <w:rPr>
                <w:rFonts w:ascii="Cambria Math" w:cs="Cambria Math" w:eastAsia="Cambria Math" w:hAnsi="Cambria Math"/>
                <w:sz w:val="28"/>
                <w:szCs w:val="28"/>
              </w:rPr>
              <m:t>λ</m:t>
            </m:r>
          </m:sub>
        </m:sSub>
        <m:r>
          <w:rPr>
            <w:rFonts w:ascii="Cambria Math" w:cs="Cambria Math" w:eastAsia="Cambria Math" w:hAnsi="Cambria Math"/>
            <w:sz w:val="28"/>
            <w:szCs w:val="28"/>
          </w:rPr>
          <m:t xml:space="preserve">=</m:t>
        </m:r>
        <m:sSub>
          <m:sSubPr>
            <m:ctrlPr>
              <w:rPr>
                <w:rFonts w:ascii="Cambria Math" w:cs="Cambria Math" w:eastAsia="Cambria Math" w:hAnsi="Cambria Math"/>
                <w:sz w:val="28"/>
                <w:szCs w:val="28"/>
              </w:rPr>
            </m:ctrlPr>
          </m:sSubPr>
          <m:e>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α</m:t>
                </m:r>
              </m:e>
              <m:sub>
                <m:r>
                  <w:rPr>
                    <w:rFonts w:ascii="Cambria Math" w:cs="Cambria Math" w:eastAsia="Cambria Math" w:hAnsi="Cambria Math"/>
                    <w:sz w:val="28"/>
                    <w:szCs w:val="28"/>
                  </w:rPr>
                  <m:t>λ</m:t>
                </m:r>
              </m:sub>
            </m:sSub>
            <m:r>
              <w:rPr>
                <w:rFonts w:ascii="Cambria Math" w:cs="Cambria Math" w:eastAsia="Cambria Math" w:hAnsi="Cambria Math"/>
                <w:sz w:val="28"/>
                <w:szCs w:val="28"/>
              </w:rPr>
              <m:t xml:space="preserve">+</m:t>
            </m:r>
            <m:r>
              <w:rPr>
                <w:rFonts w:ascii="Cambria Math" w:cs="Cambria Math" w:eastAsia="Cambria Math" w:hAnsi="Cambria Math"/>
                <w:sz w:val="28"/>
                <w:szCs w:val="28"/>
              </w:rPr>
              <m:t>β</m:t>
            </m:r>
          </m:e>
          <m:sub>
            <m:r>
              <w:rPr>
                <w:rFonts w:ascii="Cambria Math" w:cs="Cambria Math" w:eastAsia="Cambria Math" w:hAnsi="Cambria Math"/>
                <w:sz w:val="28"/>
                <w:szCs w:val="28"/>
              </w:rPr>
              <m:t>λ</m:t>
            </m:r>
          </m:sub>
        </m:sSub>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y</m:t>
            </m:r>
          </m:e>
          <m:sub>
            <m:r>
              <w:rPr>
                <w:rFonts w:ascii="Cambria Math" w:cs="Cambria Math" w:eastAsia="Cambria Math" w:hAnsi="Cambria Math"/>
                <w:sz w:val="28"/>
                <w:szCs w:val="28"/>
              </w:rPr>
              <m:t>λ</m:t>
            </m:r>
          </m:sub>
        </m:sSub>
      </m:oMath>
      <w:r w:rsidDel="00000000" w:rsidR="00000000" w:rsidRPr="00000000">
        <w:rPr>
          <w:rtl w:val="0"/>
        </w:rPr>
        <w:t xml:space="preserve">и</w:t>
      </w:r>
      <m:oMath>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y</m:t>
            </m:r>
          </m:e>
          <m:sub>
            <m:r>
              <w:rPr>
                <w:rFonts w:ascii="Cambria Math" w:cs="Cambria Math" w:eastAsia="Cambria Math" w:hAnsi="Cambria Math"/>
                <w:sz w:val="28"/>
                <w:szCs w:val="28"/>
              </w:rPr>
              <m:t>μ</m:t>
            </m:r>
          </m:sub>
        </m:sSub>
        <m:r>
          <w:rPr>
            <w:rFonts w:ascii="Cambria Math" w:cs="Cambria Math" w:eastAsia="Cambria Math" w:hAnsi="Cambria Math"/>
            <w:sz w:val="28"/>
            <w:szCs w:val="28"/>
          </w:rPr>
          <m:t xml:space="preserve">=</m:t>
        </m:r>
        <m:sSub>
          <m:sSubPr>
            <m:ctrlPr>
              <w:rPr>
                <w:rFonts w:ascii="Cambria Math" w:cs="Cambria Math" w:eastAsia="Cambria Math" w:hAnsi="Cambria Math"/>
                <w:sz w:val="28"/>
                <w:szCs w:val="28"/>
              </w:rPr>
            </m:ctrlPr>
          </m:sSubPr>
          <m:e>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α</m:t>
                </m:r>
              </m:e>
              <m:sub>
                <m:r>
                  <w:rPr>
                    <w:rFonts w:ascii="Cambria Math" w:cs="Cambria Math" w:eastAsia="Cambria Math" w:hAnsi="Cambria Math"/>
                    <w:sz w:val="28"/>
                    <w:szCs w:val="28"/>
                  </w:rPr>
                  <m:t>μ</m:t>
                </m:r>
              </m:sub>
            </m:sSub>
            <m:r>
              <w:rPr>
                <w:rFonts w:ascii="Cambria Math" w:cs="Cambria Math" w:eastAsia="Cambria Math" w:hAnsi="Cambria Math"/>
                <w:sz w:val="28"/>
                <w:szCs w:val="28"/>
              </w:rPr>
              <m:t xml:space="preserve">+</m:t>
            </m:r>
            <m:r>
              <w:rPr>
                <w:rFonts w:ascii="Cambria Math" w:cs="Cambria Math" w:eastAsia="Cambria Math" w:hAnsi="Cambria Math"/>
                <w:sz w:val="28"/>
                <w:szCs w:val="28"/>
              </w:rPr>
              <m:t>β</m:t>
            </m:r>
          </m:e>
          <m:sub>
            <m:r>
              <w:rPr>
                <w:rFonts w:ascii="Cambria Math" w:cs="Cambria Math" w:eastAsia="Cambria Math" w:hAnsi="Cambria Math"/>
                <w:sz w:val="28"/>
                <w:szCs w:val="28"/>
              </w:rPr>
              <m:t>μ</m:t>
            </m:r>
          </m:sub>
        </m:sSub>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x</m:t>
            </m:r>
          </m:e>
          <m:sub>
            <m:r>
              <w:rPr>
                <w:rFonts w:ascii="Cambria Math" w:cs="Cambria Math" w:eastAsia="Cambria Math" w:hAnsi="Cambria Math"/>
                <w:sz w:val="28"/>
                <w:szCs w:val="28"/>
              </w:rPr>
              <m:t>μ</m:t>
            </m:r>
          </m:sub>
        </m:sSub>
      </m:oMath>
      <w:r w:rsidDel="00000000" w:rsidR="00000000" w:rsidRPr="00000000">
        <w:rPr>
          <w:rtl w:val="0"/>
        </w:rPr>
        <w:t xml:space="preserve">, така че наклоните</w:t>
      </w:r>
      <m:oMath>
        <m:d>
          <m:dPr>
            <m:begChr m:val="|"/>
            <m:endChr m:val="|"/>
          </m:dPr>
          <m:e>
            <m:sSub>
              <m:e>
                <m:r>
                  <m:t>β</m:t>
                </m:r>
              </m:e>
              <m:sub>
                <m:r>
                  <m:t>κ</m:t>
                </m:r>
              </m:sub>
            </m:sSub>
          </m:e>
        </m:d>
        <m:r>
          <m:t>≪</m:t>
        </m:r>
        <m:r>
          <w:rPr>
            <w:sz w:val="28"/>
            <w:szCs w:val="28"/>
          </w:rPr>
          <m:t xml:space="preserve">1</m:t>
        </m:r>
      </m:oMath>
      <w:r w:rsidDel="00000000" w:rsidR="00000000" w:rsidRPr="00000000">
        <w:rPr>
          <w:rtl w:val="0"/>
        </w:rPr>
        <w:t xml:space="preserve"> са </w:t>
      </w:r>
      <w:r w:rsidDel="00000000" w:rsidR="00000000" w:rsidRPr="00000000">
        <w:rPr>
          <w:i w:val="1"/>
          <w:rtl w:val="0"/>
        </w:rPr>
        <w:t xml:space="preserve">ограничени(</w:t>
      </w:r>
      <w:r w:rsidDel="00000000" w:rsidR="00000000" w:rsidRPr="00000000">
        <w:rPr>
          <w:b w:val="1"/>
          <w:rtl w:val="0"/>
        </w:rPr>
        <w:t xml:space="preserve">bounded</w:t>
      </w:r>
      <w:r w:rsidDel="00000000" w:rsidR="00000000" w:rsidRPr="00000000">
        <w:rPr>
          <w:i w:val="1"/>
          <w:rtl w:val="0"/>
        </w:rPr>
        <w:t xml:space="preserve">)</w:t>
      </w:r>
      <w:r w:rsidDel="00000000" w:rsidR="00000000" w:rsidRPr="00000000">
        <w:rPr>
          <w:rtl w:val="0"/>
        </w:rPr>
        <w:t xml:space="preserve">. С други думи, е доравнена към оста в локалната координатна система и индукционното отклонение на която и да е линия е по-малко от 45०.</w:t>
      </w:r>
    </w:p>
    <w:p w:rsidR="00000000" w:rsidDel="00000000" w:rsidP="00000000" w:rsidRDefault="00000000" w:rsidRPr="00000000" w14:paraId="000001C8">
      <w:pPr>
        <w:spacing w:after="0" w:lineRule="auto"/>
        <w:ind w:left="360" w:firstLine="0"/>
        <w:jc w:val="both"/>
        <w:rPr/>
      </w:pPr>
      <w:r w:rsidDel="00000000" w:rsidR="00000000" w:rsidRPr="00000000">
        <w:rPr>
          <w:b w:val="1"/>
          <w:rtl w:val="0"/>
        </w:rPr>
        <w:t xml:space="preserve">3.3.5 </w:t>
      </w:r>
      <w:r w:rsidDel="00000000" w:rsidR="00000000" w:rsidRPr="00000000">
        <w:rPr>
          <w:rtl w:val="0"/>
        </w:rPr>
        <w:t xml:space="preserve">Трансформация на Hough</w:t>
      </w:r>
    </w:p>
    <w:p w:rsidR="00000000" w:rsidDel="00000000" w:rsidP="00000000" w:rsidRDefault="00000000" w:rsidRPr="00000000" w14:paraId="000001C9">
      <w:pPr>
        <w:jc w:val="both"/>
        <w:rPr/>
      </w:pPr>
      <w:r w:rsidDel="00000000" w:rsidR="00000000" w:rsidRPr="00000000">
        <w:rPr>
          <w:rtl w:val="0"/>
        </w:rPr>
        <w:t xml:space="preserve">Трансформацията на Hough, във формата използвана тук, мапира </w:t>
      </w:r>
      <w:r w:rsidDel="00000000" w:rsidR="00000000" w:rsidRPr="00000000">
        <w:rPr>
          <w:i w:val="1"/>
          <w:rtl w:val="0"/>
        </w:rPr>
        <w:t xml:space="preserve">точки</w:t>
      </w:r>
      <w:r w:rsidDel="00000000" w:rsidR="00000000" w:rsidRPr="00000000">
        <w:rPr>
          <w:rtl w:val="0"/>
        </w:rPr>
        <w:t xml:space="preserve"> от изображението в </w:t>
      </w:r>
      <w:r w:rsidDel="00000000" w:rsidR="00000000" w:rsidRPr="00000000">
        <w:rPr>
          <w:i w:val="1"/>
          <w:rtl w:val="0"/>
        </w:rPr>
        <w:t xml:space="preserve">линии </w:t>
      </w:r>
      <w:r w:rsidDel="00000000" w:rsidR="00000000" w:rsidRPr="00000000">
        <w:rPr>
          <w:rtl w:val="0"/>
        </w:rPr>
        <w:t xml:space="preserve">в трансформацията. По-конкретно, точките по линии се мапират към линии през точки. Тази двойнственост между колинеарност и паралелност предполага, че молив(???) от n образни линии ще бъде мапнато към линия от трансформирани точки, както е показано на фиг.3.1.</w:t>
      </w:r>
    </w:p>
    <w:p w:rsidR="00000000" w:rsidDel="00000000" w:rsidP="00000000" w:rsidRDefault="00000000" w:rsidRPr="00000000" w14:paraId="000001CA">
      <w:pPr>
        <w:jc w:val="both"/>
        <w:rPr/>
      </w:pPr>
      <w:r w:rsidDel="00000000" w:rsidR="00000000" w:rsidRPr="00000000">
        <w:rPr>
          <w:rtl w:val="0"/>
        </w:rPr>
        <w:t xml:space="preserve">Трансформацията е имплементирана като 2D хистограма</w:t>
      </w:r>
      <m:oMath>
        <m:r>
          <w:rPr>
            <w:rFonts w:ascii="Cambria Math" w:cs="Cambria Math" w:eastAsia="Cambria Math" w:hAnsi="Cambria Math"/>
            <w:sz w:val="28"/>
            <w:szCs w:val="28"/>
          </w:rPr>
          <m:t xml:space="preserve">H(u,v)</m:t>
        </m:r>
      </m:oMath>
      <w:r w:rsidDel="00000000" w:rsidR="00000000" w:rsidRPr="00000000">
        <w:rPr>
          <w:rtl w:val="0"/>
        </w:rPr>
        <w:t xml:space="preserve">с хоризонтални и вертикални координати</w:t>
      </w:r>
      <m:oMath>
        <m:r>
          <w:rPr>
            <w:rFonts w:ascii="Cambria Math" w:cs="Cambria Math" w:eastAsia="Cambria Math" w:hAnsi="Cambria Math"/>
            <w:sz w:val="28"/>
            <w:szCs w:val="28"/>
          </w:rPr>
          <m:t xml:space="preserve">u</m:t>
        </m:r>
        <m:r>
          <w:rPr>
            <w:rFonts w:ascii="Cambria Math" w:cs="Cambria Math" w:eastAsia="Cambria Math" w:hAnsi="Cambria Math"/>
            <w:sz w:val="28"/>
            <w:szCs w:val="28"/>
          </w:rPr>
          <m:t>ϵ</m:t>
        </m:r>
        <m:r>
          <w:rPr>
            <w:rFonts w:ascii="Cambria Math" w:cs="Cambria Math" w:eastAsia="Cambria Math" w:hAnsi="Cambria Math"/>
            <w:sz w:val="28"/>
            <w:szCs w:val="28"/>
          </w:rPr>
          <m:t xml:space="preserve">[0,</m:t>
        </m:r>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u</m:t>
            </m:r>
          </m:e>
          <m:sub>
            <m:r>
              <w:rPr>
                <w:rFonts w:ascii="Cambria Math" w:cs="Cambria Math" w:eastAsia="Cambria Math" w:hAnsi="Cambria Math"/>
                <w:sz w:val="28"/>
                <w:szCs w:val="28"/>
              </w:rPr>
              <m:t xml:space="preserve">1</m:t>
            </m:r>
          </m:sub>
        </m:sSub>
        <m:r>
          <w:rPr>
            <w:rFonts w:ascii="Cambria Math" w:cs="Cambria Math" w:eastAsia="Cambria Math" w:hAnsi="Cambria Math"/>
            <w:sz w:val="28"/>
            <w:szCs w:val="28"/>
          </w:rPr>
          <m:t xml:space="preserve">]</m:t>
        </m:r>
      </m:oMath>
      <w:r w:rsidDel="00000000" w:rsidR="00000000" w:rsidRPr="00000000">
        <w:rPr>
          <w:rtl w:val="0"/>
        </w:rPr>
        <w:t xml:space="preserve">и</w:t>
      </w:r>
      <m:oMath>
        <m:r>
          <w:rPr>
            <w:rFonts w:ascii="Cambria Math" w:cs="Cambria Math" w:eastAsia="Cambria Math" w:hAnsi="Cambria Math"/>
            <w:sz w:val="28"/>
            <w:szCs w:val="28"/>
          </w:rPr>
          <m:t xml:space="preserve">v</m:t>
        </m:r>
        <m:r>
          <w:rPr>
            <w:rFonts w:ascii="Cambria Math" w:cs="Cambria Math" w:eastAsia="Cambria Math" w:hAnsi="Cambria Math"/>
            <w:sz w:val="28"/>
            <w:szCs w:val="28"/>
          </w:rPr>
          <m:t>ϵ</m:t>
        </m:r>
        <m:r>
          <w:rPr>
            <w:rFonts w:ascii="Cambria Math" w:cs="Cambria Math" w:eastAsia="Cambria Math" w:hAnsi="Cambria Math"/>
            <w:sz w:val="28"/>
            <w:szCs w:val="28"/>
          </w:rPr>
          <m:t xml:space="preserve">[0,</m:t>
        </m:r>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v</m:t>
            </m:r>
          </m:e>
          <m:sub>
            <m:r>
              <w:rPr>
                <w:rFonts w:ascii="Cambria Math" w:cs="Cambria Math" w:eastAsia="Cambria Math" w:hAnsi="Cambria Math"/>
                <w:sz w:val="28"/>
                <w:szCs w:val="28"/>
              </w:rPr>
              <m:t xml:space="preserve">1</m:t>
            </m:r>
          </m:sub>
        </m:sSub>
        <m:r>
          <w:rPr>
            <w:rFonts w:ascii="Cambria Math" w:cs="Cambria Math" w:eastAsia="Cambria Math" w:hAnsi="Cambria Math"/>
            <w:sz w:val="28"/>
            <w:szCs w:val="28"/>
          </w:rPr>
          <m:t xml:space="preserve">]</m:t>
        </m:r>
      </m:oMath>
      <w:r w:rsidDel="00000000" w:rsidR="00000000" w:rsidRPr="00000000">
        <w:rPr>
          <w:rtl w:val="0"/>
        </w:rPr>
        <w:t xml:space="preserve">. Точката</w:t>
      </w:r>
      <m:oMath>
        <m:d>
          <m:dPr>
            <m:begChr m:val="("/>
            <m:endChr m:val=")"/>
            <m:ctrlPr>
              <w:rPr>
                <w:rFonts w:ascii="Cambria Math" w:cs="Cambria Math" w:eastAsia="Cambria Math" w:hAnsi="Cambria Math"/>
                <w:sz w:val="28"/>
                <w:szCs w:val="28"/>
              </w:rPr>
            </m:ctrlPr>
          </m:dPr>
          <m:e>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u</m:t>
                </m:r>
              </m:e>
              <m:sub>
                <m:r>
                  <w:rPr>
                    <w:rFonts w:ascii="Cambria Math" w:cs="Cambria Math" w:eastAsia="Cambria Math" w:hAnsi="Cambria Math"/>
                    <w:sz w:val="28"/>
                    <w:szCs w:val="28"/>
                  </w:rPr>
                  <m:t xml:space="preserve">0</m:t>
                </m:r>
              </m:sub>
            </m:sSub>
            <m:r>
              <w:rPr>
                <w:rFonts w:ascii="Cambria Math" w:cs="Cambria Math" w:eastAsia="Cambria Math" w:hAnsi="Cambria Math"/>
                <w:sz w:val="28"/>
                <w:szCs w:val="28"/>
              </w:rPr>
              <m:t xml:space="preserve">,</m:t>
            </m:r>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v</m:t>
                </m:r>
              </m:e>
              <m:sub>
                <m:r>
                  <w:rPr>
                    <w:rFonts w:ascii="Cambria Math" w:cs="Cambria Math" w:eastAsia="Cambria Math" w:hAnsi="Cambria Math"/>
                    <w:sz w:val="28"/>
                    <w:szCs w:val="28"/>
                  </w:rPr>
                  <m:t xml:space="preserve">0</m:t>
                </m:r>
              </m:sub>
            </m:sSub>
          </m:e>
        </m:d>
        <m:r>
          <w:rPr>
            <w:rFonts w:ascii="Cambria Math" w:cs="Cambria Math" w:eastAsia="Cambria Math" w:hAnsi="Cambria Math"/>
            <w:sz w:val="28"/>
            <w:szCs w:val="28"/>
          </w:rPr>
          <m:t xml:space="preserve">=</m:t>
        </m:r>
        <m:f>
          <m:fPr>
            <m:ctrlPr>
              <w:rPr>
                <w:rFonts w:ascii="Cambria Math" w:cs="Cambria Math" w:eastAsia="Cambria Math" w:hAnsi="Cambria Math"/>
                <w:sz w:val="28"/>
                <w:szCs w:val="28"/>
              </w:rPr>
            </m:ctrlPr>
          </m:fPr>
          <m:num>
            <m:r>
              <w:rPr>
                <w:rFonts w:ascii="Cambria Math" w:cs="Cambria Math" w:eastAsia="Cambria Math" w:hAnsi="Cambria Math"/>
                <w:sz w:val="28"/>
                <w:szCs w:val="28"/>
              </w:rPr>
              <m:t xml:space="preserve">1</m:t>
            </m:r>
          </m:num>
          <m:den>
            <m:r>
              <w:rPr>
                <w:rFonts w:ascii="Cambria Math" w:cs="Cambria Math" w:eastAsia="Cambria Math" w:hAnsi="Cambria Math"/>
                <w:sz w:val="28"/>
                <w:szCs w:val="28"/>
              </w:rPr>
              <m:t xml:space="preserve">2</m:t>
            </m:r>
          </m:den>
        </m:f>
        <m:d>
          <m:dPr>
            <m:begChr m:val="("/>
            <m:endChr m:val=")"/>
            <m:ctrlPr>
              <w:rPr>
                <w:rFonts w:ascii="Cambria Math" w:cs="Cambria Math" w:eastAsia="Cambria Math" w:hAnsi="Cambria Math"/>
                <w:sz w:val="28"/>
                <w:szCs w:val="28"/>
              </w:rPr>
            </m:ctrlPr>
          </m:dPr>
          <m:e>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u</m:t>
                </m:r>
              </m:e>
              <m:sub>
                <m:r>
                  <w:rPr>
                    <w:rFonts w:ascii="Cambria Math" w:cs="Cambria Math" w:eastAsia="Cambria Math" w:hAnsi="Cambria Math"/>
                    <w:sz w:val="28"/>
                    <w:szCs w:val="28"/>
                  </w:rPr>
                  <m:t xml:space="preserve">1</m:t>
                </m:r>
              </m:sub>
            </m:sSub>
            <m:r>
              <w:rPr>
                <w:rFonts w:ascii="Cambria Math" w:cs="Cambria Math" w:eastAsia="Cambria Math" w:hAnsi="Cambria Math"/>
                <w:sz w:val="28"/>
                <w:szCs w:val="28"/>
              </w:rPr>
              <m:t xml:space="preserve">,</m:t>
            </m:r>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v</m:t>
                </m:r>
              </m:e>
              <m:sub>
                <m:r>
                  <w:rPr>
                    <w:rFonts w:ascii="Cambria Math" w:cs="Cambria Math" w:eastAsia="Cambria Math" w:hAnsi="Cambria Math"/>
                    <w:sz w:val="28"/>
                    <w:szCs w:val="28"/>
                  </w:rPr>
                  <m:t xml:space="preserve">1</m:t>
                </m:r>
              </m:sub>
            </m:sSub>
          </m:e>
        </m:d>
      </m:oMath>
      <w:r w:rsidDel="00000000" w:rsidR="00000000" w:rsidRPr="00000000">
        <w:rPr>
          <w:rtl w:val="0"/>
        </w:rPr>
        <w:t xml:space="preserve">е център на масива за преобразуване. Ще бъдат направени две трансформации</w:t>
      </w:r>
      <m:oMath>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H</m:t>
            </m:r>
          </m:e>
          <m:sub>
            <m:r>
              <w:rPr>
                <w:rFonts w:ascii="Cambria Math" w:cs="Cambria Math" w:eastAsia="Cambria Math" w:hAnsi="Cambria Math"/>
                <w:sz w:val="28"/>
                <w:szCs w:val="28"/>
              </w:rPr>
              <m:t>λ</m:t>
            </m:r>
          </m:sub>
        </m:sSub>
      </m:oMath>
      <w:r w:rsidDel="00000000" w:rsidR="00000000" w:rsidRPr="00000000">
        <w:rPr>
          <w:rtl w:val="0"/>
        </w:rPr>
        <w:t xml:space="preserve">и</w:t>
      </w:r>
      <m:oMath>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H</m:t>
            </m:r>
          </m:e>
          <m:sub>
            <m:r>
              <w:rPr>
                <w:rFonts w:ascii="Cambria Math" w:cs="Cambria Math" w:eastAsia="Cambria Math" w:hAnsi="Cambria Math"/>
                <w:sz w:val="28"/>
                <w:szCs w:val="28"/>
              </w:rPr>
              <m:t>μ</m:t>
            </m:r>
          </m:sub>
        </m:sSub>
      </m:oMath>
      <w:r w:rsidDel="00000000" w:rsidR="00000000" w:rsidRPr="00000000">
        <w:rPr>
          <w:rtl w:val="0"/>
        </w:rPr>
        <w:t xml:space="preserve">за точки означени съответно с</w:t>
      </w:r>
      <m:oMath>
        <m:r>
          <m:t>λ</m:t>
        </m:r>
      </m:oMath>
      <w:r w:rsidDel="00000000" w:rsidR="00000000" w:rsidRPr="00000000">
        <w:rPr>
          <w:rtl w:val="0"/>
        </w:rPr>
        <w:t xml:space="preserve">и</w:t>
      </w:r>
      <m:oMath>
        <m:r>
          <m:t>μ</m:t>
        </m:r>
      </m:oMath>
      <w:r w:rsidDel="00000000" w:rsidR="00000000" w:rsidRPr="00000000">
        <w:rPr>
          <w:rtl w:val="0"/>
        </w:rPr>
        <w:t xml:space="preserve">. Променливите в Hough са свързани с координатите на изображението по следния начин:</w:t>
      </w:r>
    </w:p>
    <w:p w:rsidR="00000000" w:rsidDel="00000000" w:rsidP="00000000" w:rsidRDefault="00000000" w:rsidRPr="00000000" w14:paraId="000001CB">
      <w:pPr>
        <w:tabs>
          <w:tab w:val="left" w:pos="3432"/>
          <w:tab w:val="right" w:pos="9072"/>
        </w:tabs>
        <w:jc w:val="right"/>
        <w:rPr/>
      </w:pPr>
      <m:oMath>
        <m:r>
          <w:rPr>
            <w:rFonts w:ascii="Cambria Math" w:cs="Cambria Math" w:eastAsia="Cambria Math" w:hAnsi="Cambria Math"/>
            <w:sz w:val="28"/>
            <w:szCs w:val="28"/>
          </w:rPr>
          <m:t xml:space="preserve"> </m:t>
        </m:r>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u</m:t>
            </m:r>
          </m:e>
          <m:sub>
            <m:r>
              <w:rPr>
                <w:rFonts w:ascii="Cambria Math" w:cs="Cambria Math" w:eastAsia="Cambria Math" w:hAnsi="Cambria Math"/>
                <w:sz w:val="28"/>
                <w:szCs w:val="28"/>
              </w:rPr>
              <m:t>κ</m:t>
            </m:r>
          </m:sub>
        </m:sSub>
        <m:r>
          <w:rPr>
            <w:rFonts w:ascii="Cambria Math" w:cs="Cambria Math" w:eastAsia="Cambria Math" w:hAnsi="Cambria Math"/>
            <w:sz w:val="28"/>
            <w:szCs w:val="28"/>
          </w:rPr>
          <m:t xml:space="preserve">(x,y,v)=</m:t>
        </m:r>
        <m:d>
          <m:dPr>
            <m:begChr m:val="{"/>
            <m:endChr m:val="}"/>
            <m:ctrlPr>
              <w:rPr>
                <w:rFonts w:ascii="Cambria Math" w:cs="Cambria Math" w:eastAsia="Cambria Math" w:hAnsi="Cambria Math"/>
                <w:sz w:val="28"/>
                <w:szCs w:val="28"/>
              </w:rPr>
            </m:ctrlPr>
          </m:dPr>
          <m:e>
            <m:f>
              <m:fPr>
                <m:ctrlPr>
                  <w:rPr>
                    <w:rFonts w:ascii="Cambria Math" w:cs="Cambria Math" w:eastAsia="Cambria Math" w:hAnsi="Cambria Math"/>
                    <w:sz w:val="28"/>
                    <w:szCs w:val="28"/>
                  </w:rPr>
                </m:ctrlPr>
              </m:fPr>
              <m:num>
                <m:r>
                  <w:rPr>
                    <w:rFonts w:ascii="Cambria Math" w:cs="Cambria Math" w:eastAsia="Cambria Math" w:hAnsi="Cambria Math"/>
                    <w:sz w:val="28"/>
                    <w:szCs w:val="28"/>
                  </w:rPr>
                  <m:t xml:space="preserve">u(x,y,v), ако </m:t>
                </m:r>
                <m:r>
                  <w:rPr>
                    <w:rFonts w:ascii="Cambria Math" w:cs="Cambria Math" w:eastAsia="Cambria Math" w:hAnsi="Cambria Math"/>
                    <w:sz w:val="28"/>
                    <w:szCs w:val="28"/>
                  </w:rPr>
                  <m:t>κ</m:t>
                </m:r>
                <m:r>
                  <w:rPr>
                    <w:rFonts w:ascii="Cambria Math" w:cs="Cambria Math" w:eastAsia="Cambria Math" w:hAnsi="Cambria Math"/>
                    <w:sz w:val="28"/>
                    <w:szCs w:val="28"/>
                  </w:rPr>
                  <m:t xml:space="preserve">=</m:t>
                </m:r>
                <m:r>
                  <w:rPr>
                    <w:rFonts w:ascii="Cambria Math" w:cs="Cambria Math" w:eastAsia="Cambria Math" w:hAnsi="Cambria Math"/>
                    <w:sz w:val="28"/>
                    <w:szCs w:val="28"/>
                  </w:rPr>
                  <m:t>λ</m:t>
                </m:r>
              </m:num>
              <m:den>
                <m:r>
                  <w:rPr>
                    <w:rFonts w:ascii="Cambria Math" w:cs="Cambria Math" w:eastAsia="Cambria Math" w:hAnsi="Cambria Math"/>
                    <w:sz w:val="28"/>
                    <w:szCs w:val="28"/>
                  </w:rPr>
                  <m:t xml:space="preserve">u(y,x,v), ако </m:t>
                </m:r>
                <m:r>
                  <w:rPr>
                    <w:rFonts w:ascii="Cambria Math" w:cs="Cambria Math" w:eastAsia="Cambria Math" w:hAnsi="Cambria Math"/>
                    <w:sz w:val="28"/>
                    <w:szCs w:val="28"/>
                  </w:rPr>
                  <m:t>κ</m:t>
                </m:r>
                <m:r>
                  <w:rPr>
                    <w:rFonts w:ascii="Cambria Math" w:cs="Cambria Math" w:eastAsia="Cambria Math" w:hAnsi="Cambria Math"/>
                    <w:sz w:val="28"/>
                    <w:szCs w:val="28"/>
                  </w:rPr>
                  <m:t xml:space="preserve">=</m:t>
                </m:r>
                <m:r>
                  <w:rPr>
                    <w:rFonts w:ascii="Cambria Math" w:cs="Cambria Math" w:eastAsia="Cambria Math" w:hAnsi="Cambria Math"/>
                    <w:sz w:val="28"/>
                    <w:szCs w:val="28"/>
                  </w:rPr>
                  <m:t>μ</m:t>
                </m:r>
              </m:den>
            </m:f>
          </m:e>
        </m:d>
        <m:r>
          <w:rPr>
            <w:rFonts w:ascii="Cambria Math" w:cs="Cambria Math" w:eastAsia="Cambria Math" w:hAnsi="Cambria Math"/>
            <w:sz w:val="28"/>
            <w:szCs w:val="28"/>
          </w:rPr>
          <m:t xml:space="preserve">, където u(x,y,v)=</m:t>
        </m:r>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u</m:t>
            </m:r>
          </m:e>
          <m:sub>
            <m:r>
              <w:rPr>
                <w:rFonts w:ascii="Cambria Math" w:cs="Cambria Math" w:eastAsia="Cambria Math" w:hAnsi="Cambria Math"/>
                <w:sz w:val="28"/>
                <w:szCs w:val="28"/>
              </w:rPr>
              <m:t xml:space="preserve">0</m:t>
            </m:r>
          </m:sub>
        </m:sSub>
        <m:r>
          <w:rPr>
            <w:rFonts w:ascii="Cambria Math" w:cs="Cambria Math" w:eastAsia="Cambria Math" w:hAnsi="Cambria Math"/>
            <w:sz w:val="28"/>
            <w:szCs w:val="28"/>
          </w:rPr>
          <m:t xml:space="preserve">+x-y(v-</m:t>
        </m:r>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v</m:t>
            </m:r>
          </m:e>
          <m:sub>
            <m:r>
              <w:rPr>
                <w:rFonts w:ascii="Cambria Math" w:cs="Cambria Math" w:eastAsia="Cambria Math" w:hAnsi="Cambria Math"/>
                <w:sz w:val="28"/>
                <w:szCs w:val="28"/>
              </w:rPr>
              <m:t xml:space="preserve">0</m:t>
            </m:r>
          </m:sub>
        </m:sSub>
        <m:r>
          <w:rPr>
            <w:rFonts w:ascii="Cambria Math" w:cs="Cambria Math" w:eastAsia="Cambria Math" w:hAnsi="Cambria Math"/>
            <w:sz w:val="28"/>
            <w:szCs w:val="28"/>
          </w:rPr>
          <m:t xml:space="preserve">)</m:t>
        </m:r>
      </m:oMath>
      <w:r w:rsidDel="00000000" w:rsidR="00000000" w:rsidRPr="00000000">
        <w:rPr>
          <w:rFonts w:ascii="Cambria Math" w:cs="Cambria Math" w:eastAsia="Cambria Math" w:hAnsi="Cambria Math"/>
          <w:sz w:val="28"/>
          <w:szCs w:val="28"/>
          <w:rtl w:val="0"/>
        </w:rPr>
        <w:t xml:space="preserve">    (3.11)   </w:t>
      </w:r>
      <w:r w:rsidDel="00000000" w:rsidR="00000000" w:rsidRPr="00000000">
        <w:rPr>
          <w:rtl w:val="0"/>
        </w:rPr>
      </w:r>
    </w:p>
    <w:p w:rsidR="00000000" w:rsidDel="00000000" w:rsidP="00000000" w:rsidRDefault="00000000" w:rsidRPr="00000000" w14:paraId="000001CC">
      <w:pPr>
        <w:jc w:val="both"/>
        <w:rPr/>
      </w:pPr>
      <w:r w:rsidDel="00000000" w:rsidR="00000000" w:rsidRPr="00000000">
        <w:rPr>
          <w:rtl w:val="0"/>
        </w:rPr>
        <w:t xml:space="preserve">Тук</w:t>
      </w:r>
      <m:oMath>
        <m:r>
          <w:rPr>
            <w:rFonts w:ascii="Cambria Math" w:cs="Cambria Math" w:eastAsia="Cambria Math" w:hAnsi="Cambria Math"/>
            <w:sz w:val="28"/>
            <w:szCs w:val="28"/>
          </w:rPr>
          <m:t xml:space="preserve">u(x,y,v)</m:t>
        </m:r>
      </m:oMath>
      <w:r w:rsidDel="00000000" w:rsidR="00000000" w:rsidRPr="00000000">
        <w:rPr>
          <w:rtl w:val="0"/>
        </w:rPr>
        <w:t xml:space="preserve">e </w:t>
      </w:r>
      <w:r w:rsidDel="00000000" w:rsidR="00000000" w:rsidRPr="00000000">
        <w:rPr>
          <w:b w:val="1"/>
          <w:rtl w:val="0"/>
        </w:rPr>
        <w:t xml:space="preserve">u</w:t>
      </w:r>
      <w:r w:rsidDel="00000000" w:rsidR="00000000" w:rsidRPr="00000000">
        <w:rPr>
          <w:rtl w:val="0"/>
        </w:rPr>
        <w:t xml:space="preserve">-координатата на права (параметризирана от </w:t>
      </w:r>
      <w:r w:rsidDel="00000000" w:rsidR="00000000" w:rsidRPr="00000000">
        <w:rPr>
          <w:b w:val="1"/>
          <w:rtl w:val="0"/>
        </w:rPr>
        <w:t xml:space="preserve">v</w:t>
      </w:r>
      <w:r w:rsidDel="00000000" w:rsidR="00000000" w:rsidRPr="00000000">
        <w:rPr>
          <w:rtl w:val="0"/>
        </w:rPr>
        <w:t xml:space="preserve">), която е точка на трансформация на </w:t>
      </w:r>
      <w:r w:rsidDel="00000000" w:rsidR="00000000" w:rsidRPr="00000000">
        <w:rPr>
          <w:b w:val="1"/>
          <w:rtl w:val="0"/>
        </w:rPr>
        <w:t xml:space="preserve">Hough</w:t>
      </w:r>
      <w:r w:rsidDel="00000000" w:rsidR="00000000" w:rsidRPr="00000000">
        <w:rPr>
          <w:rtl w:val="0"/>
        </w:rPr>
        <w:t xml:space="preserve"> на изображението </w:t>
      </w:r>
      <w:r w:rsidDel="00000000" w:rsidR="00000000" w:rsidRPr="00000000">
        <w:rPr>
          <w:b w:val="1"/>
          <w:rtl w:val="0"/>
        </w:rPr>
        <w:t xml:space="preserve">(x,y)</w:t>
      </w:r>
      <w:r w:rsidDel="00000000" w:rsidR="00000000" w:rsidRPr="00000000">
        <w:rPr>
          <w:rtl w:val="0"/>
        </w:rPr>
        <w:t xml:space="preserve">. Точката на пресичане на Hought</w:t>
      </w:r>
      <m:oMath>
        <m:d>
          <m:dPr>
            <m:begChr m:val="("/>
            <m:endChr m:val=")"/>
            <m:ctrlPr>
              <w:rPr>
                <w:rFonts w:ascii="Cambria Math" w:cs="Cambria Math" w:eastAsia="Cambria Math" w:hAnsi="Cambria Math"/>
                <w:sz w:val="28"/>
                <w:szCs w:val="28"/>
              </w:rPr>
            </m:ctrlPr>
          </m:dPr>
          <m:e>
            <m:sSubSup>
              <m:sSubSupPr>
                <m:ctrlPr>
                  <w:rPr>
                    <w:rFonts w:ascii="Cambria Math" w:cs="Cambria Math" w:eastAsia="Cambria Math" w:hAnsi="Cambria Math"/>
                    <w:sz w:val="28"/>
                    <w:szCs w:val="28"/>
                  </w:rPr>
                </m:ctrlPr>
              </m:sSubSupPr>
              <m:e>
                <m:r>
                  <w:rPr>
                    <w:rFonts w:ascii="Cambria Math" w:cs="Cambria Math" w:eastAsia="Cambria Math" w:hAnsi="Cambria Math"/>
                    <w:sz w:val="28"/>
                    <w:szCs w:val="28"/>
                  </w:rPr>
                  <m:t xml:space="preserve">u</m:t>
                </m:r>
              </m:e>
              <m:sub>
                <m:r>
                  <w:rPr>
                    <w:rFonts w:ascii="Cambria Math" w:cs="Cambria Math" w:eastAsia="Cambria Math" w:hAnsi="Cambria Math"/>
                    <w:sz w:val="28"/>
                    <w:szCs w:val="28"/>
                  </w:rPr>
                  <m:t>κ</m:t>
                </m:r>
              </m:sub>
              <m:sup>
                <m:r>
                  <w:rPr>
                    <w:rFonts w:ascii="Cambria Math" w:cs="Cambria Math" w:eastAsia="Cambria Math" w:hAnsi="Cambria Math"/>
                    <w:sz w:val="28"/>
                    <w:szCs w:val="28"/>
                  </w:rPr>
                  <m:t xml:space="preserve">*</m:t>
                </m:r>
              </m:sup>
            </m:sSubSup>
            <m:r>
              <w:rPr>
                <w:rFonts w:ascii="Cambria Math" w:cs="Cambria Math" w:eastAsia="Cambria Math" w:hAnsi="Cambria Math"/>
                <w:sz w:val="28"/>
                <w:szCs w:val="28"/>
              </w:rPr>
              <m:t xml:space="preserve">,</m:t>
            </m:r>
            <m:sSubSup>
              <m:sSubSupPr>
                <m:ctrlPr>
                  <w:rPr>
                    <w:rFonts w:ascii="Cambria Math" w:cs="Cambria Math" w:eastAsia="Cambria Math" w:hAnsi="Cambria Math"/>
                    <w:sz w:val="28"/>
                    <w:szCs w:val="28"/>
                  </w:rPr>
                </m:ctrlPr>
              </m:sSubSupPr>
              <m:e>
                <m:r>
                  <w:rPr>
                    <w:rFonts w:ascii="Cambria Math" w:cs="Cambria Math" w:eastAsia="Cambria Math" w:hAnsi="Cambria Math"/>
                    <w:sz w:val="28"/>
                    <w:szCs w:val="28"/>
                  </w:rPr>
                  <m:t xml:space="preserve">v</m:t>
                </m:r>
              </m:e>
              <m:sub>
                <m:r>
                  <w:rPr>
                    <w:rFonts w:ascii="Cambria Math" w:cs="Cambria Math" w:eastAsia="Cambria Math" w:hAnsi="Cambria Math"/>
                    <w:sz w:val="28"/>
                    <w:szCs w:val="28"/>
                  </w:rPr>
                  <m:t>κ</m:t>
                </m:r>
              </m:sub>
              <m:sup>
                <m:r>
                  <w:rPr>
                    <w:rFonts w:ascii="Cambria Math" w:cs="Cambria Math" w:eastAsia="Cambria Math" w:hAnsi="Cambria Math"/>
                    <w:sz w:val="28"/>
                    <w:szCs w:val="28"/>
                  </w:rPr>
                  <m:t xml:space="preserve">*</m:t>
                </m:r>
              </m:sup>
            </m:sSubSup>
          </m:e>
        </m:d>
      </m:oMath>
      <w:r w:rsidDel="00000000" w:rsidR="00000000" w:rsidRPr="00000000">
        <w:rPr>
          <w:rtl w:val="0"/>
        </w:rPr>
        <w:t xml:space="preserve">се намира чрез взимане на двете точки </w:t>
      </w:r>
      <w:r w:rsidDel="00000000" w:rsidR="00000000" w:rsidRPr="00000000">
        <w:rPr>
          <w:b w:val="1"/>
          <w:rtl w:val="0"/>
        </w:rPr>
        <w:t xml:space="preserve">(x,y)</w:t>
      </w:r>
      <w:r w:rsidDel="00000000" w:rsidR="00000000" w:rsidRPr="00000000">
        <w:rPr>
          <w:rtl w:val="0"/>
        </w:rPr>
        <w:t xml:space="preserve"> и </w:t>
      </w:r>
      <w:r w:rsidDel="00000000" w:rsidR="00000000" w:rsidRPr="00000000">
        <w:rPr>
          <w:b w:val="1"/>
          <w:rtl w:val="0"/>
        </w:rPr>
        <w:t xml:space="preserve">(x’,y’)</w:t>
      </w:r>
      <w:r w:rsidDel="00000000" w:rsidR="00000000" w:rsidRPr="00000000">
        <w:rPr>
          <w:rtl w:val="0"/>
        </w:rPr>
        <w:t xml:space="preserve"> и решаване на</w:t>
      </w:r>
      <m:oMath>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u</m:t>
            </m:r>
          </m:e>
          <m:sub>
            <m:r>
              <w:rPr>
                <w:rFonts w:ascii="Cambria Math" w:cs="Cambria Math" w:eastAsia="Cambria Math" w:hAnsi="Cambria Math"/>
                <w:sz w:val="28"/>
                <w:szCs w:val="28"/>
              </w:rPr>
              <m:t>λ</m:t>
            </m:r>
          </m:sub>
        </m:sSub>
        <m:r>
          <w:rPr>
            <w:rFonts w:ascii="Cambria Math" w:cs="Cambria Math" w:eastAsia="Cambria Math" w:hAnsi="Cambria Math"/>
            <w:sz w:val="28"/>
            <w:szCs w:val="28"/>
          </w:rPr>
          <m:t xml:space="preserve">(x,y,v)=</m:t>
        </m:r>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u</m:t>
            </m:r>
          </m:e>
          <m:sub>
            <m:r>
              <w:rPr>
                <w:rFonts w:ascii="Cambria Math" w:cs="Cambria Math" w:eastAsia="Cambria Math" w:hAnsi="Cambria Math"/>
                <w:sz w:val="28"/>
                <w:szCs w:val="28"/>
              </w:rPr>
              <m:t>λ</m:t>
            </m:r>
          </m:sub>
        </m:sSub>
        <m:r>
          <w:rPr>
            <w:rFonts w:ascii="Cambria Math" w:cs="Cambria Math" w:eastAsia="Cambria Math" w:hAnsi="Cambria Math"/>
            <w:sz w:val="28"/>
            <w:szCs w:val="28"/>
          </w:rPr>
          <m:t xml:space="preserve">(x',y',v)</m:t>
        </m:r>
      </m:oMath>
      <w:r w:rsidDel="00000000" w:rsidR="00000000" w:rsidRPr="00000000">
        <w:rPr>
          <w:rtl w:val="0"/>
        </w:rPr>
        <w:t xml:space="preserve">с</w:t>
      </w:r>
      <m:oMath>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x</m:t>
            </m:r>
          </m:e>
          <m:sub>
            <m:r>
              <w:rPr>
                <w:rFonts w:ascii="Cambria Math" w:cs="Cambria Math" w:eastAsia="Cambria Math" w:hAnsi="Cambria Math"/>
                <w:sz w:val="28"/>
                <w:szCs w:val="28"/>
              </w:rPr>
              <m:t>λ</m:t>
            </m:r>
          </m:sub>
        </m:sSub>
      </m:oMath>
      <w:r w:rsidDel="00000000" w:rsidR="00000000" w:rsidRPr="00000000">
        <w:rPr>
          <w:rtl w:val="0"/>
        </w:rPr>
        <w:t xml:space="preserve">и</w:t>
      </w:r>
      <m:oMath>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x'</m:t>
            </m:r>
          </m:e>
          <m:sub>
            <m:r>
              <w:rPr>
                <w:rFonts w:ascii="Cambria Math" w:cs="Cambria Math" w:eastAsia="Cambria Math" w:hAnsi="Cambria Math"/>
                <w:sz w:val="28"/>
                <w:szCs w:val="28"/>
              </w:rPr>
              <m:t>λ</m:t>
            </m:r>
          </m:sub>
        </m:sSub>
      </m:oMath>
      <w:r w:rsidDel="00000000" w:rsidR="00000000" w:rsidRPr="00000000">
        <w:rPr>
          <w:rtl w:val="0"/>
        </w:rPr>
        <w:t xml:space="preserve">заместени съгласно (3.10). Същите координати се получават чрез решаване наа</w:t>
      </w:r>
      <m:oMath>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u</m:t>
            </m:r>
          </m:e>
          <m:sub>
            <m:r>
              <w:rPr>
                <w:rFonts w:ascii="Cambria Math" w:cs="Cambria Math" w:eastAsia="Cambria Math" w:hAnsi="Cambria Math"/>
                <w:sz w:val="28"/>
                <w:szCs w:val="28"/>
              </w:rPr>
              <m:t>μ</m:t>
            </m:r>
          </m:sub>
        </m:sSub>
        <m:r>
          <w:rPr>
            <w:rFonts w:ascii="Cambria Math" w:cs="Cambria Math" w:eastAsia="Cambria Math" w:hAnsi="Cambria Math"/>
            <w:sz w:val="28"/>
            <w:szCs w:val="28"/>
          </w:rPr>
          <m:t xml:space="preserve">(x,y,v)=</m:t>
        </m:r>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u</m:t>
            </m:r>
          </m:e>
          <m:sub>
            <m:r>
              <w:rPr>
                <w:rFonts w:ascii="Cambria Math" w:cs="Cambria Math" w:eastAsia="Cambria Math" w:hAnsi="Cambria Math"/>
                <w:sz w:val="28"/>
                <w:szCs w:val="28"/>
              </w:rPr>
              <m:t>μ</m:t>
            </m:r>
          </m:sub>
        </m:sSub>
        <m:r>
          <w:rPr>
            <w:rFonts w:ascii="Cambria Math" w:cs="Cambria Math" w:eastAsia="Cambria Math" w:hAnsi="Cambria Math"/>
            <w:sz w:val="28"/>
            <w:szCs w:val="28"/>
          </w:rPr>
          <m:t xml:space="preserve">(x',y',v)</m:t>
        </m:r>
      </m:oMath>
      <w:r w:rsidDel="00000000" w:rsidR="00000000" w:rsidRPr="00000000">
        <w:rPr>
          <w:rtl w:val="0"/>
        </w:rPr>
        <w:t xml:space="preserve">и така резултатът може да бъде изразен като</w:t>
      </w:r>
    </w:p>
    <w:p w:rsidR="00000000" w:rsidDel="00000000" w:rsidP="00000000" w:rsidRDefault="00000000" w:rsidRPr="00000000" w14:paraId="000001CD">
      <w:pPr>
        <w:jc w:val="both"/>
        <w:rPr/>
      </w:pPr>
      <w:r w:rsidDel="00000000" w:rsidR="00000000" w:rsidRPr="00000000">
        <w:rPr>
          <w:sz w:val="28"/>
          <w:szCs w:val="28"/>
          <w:rtl w:val="0"/>
        </w:rPr>
        <w:t xml:space="preserve">                                               </w:t>
      </w:r>
      <m:oMath>
        <m:r>
          <w:rPr>
            <w:sz w:val="28"/>
            <w:szCs w:val="28"/>
          </w:rPr>
          <m:t xml:space="preserve"> </m:t>
        </m:r>
        <m:sSubSup>
          <m:sSubSupPr>
            <m:ctrlPr>
              <w:rPr>
                <w:rFonts w:ascii="Cambria Math" w:cs="Cambria Math" w:eastAsia="Cambria Math" w:hAnsi="Cambria Math"/>
                <w:sz w:val="28"/>
                <w:szCs w:val="28"/>
              </w:rPr>
            </m:ctrlPr>
          </m:sSubSupPr>
          <m:e>
            <m:r>
              <w:rPr>
                <w:rFonts w:ascii="Cambria Math" w:cs="Cambria Math" w:eastAsia="Cambria Math" w:hAnsi="Cambria Math"/>
                <w:sz w:val="28"/>
                <w:szCs w:val="28"/>
              </w:rPr>
              <m:t xml:space="preserve">u</m:t>
            </m:r>
          </m:e>
          <m:sub>
            <m:r>
              <w:rPr>
                <w:rFonts w:ascii="Cambria Math" w:cs="Cambria Math" w:eastAsia="Cambria Math" w:hAnsi="Cambria Math"/>
                <w:sz w:val="28"/>
                <w:szCs w:val="28"/>
              </w:rPr>
              <m:t>κ</m:t>
            </m:r>
          </m:sub>
          <m:sup>
            <m:r>
              <w:rPr>
                <w:rFonts w:ascii="Cambria Math" w:cs="Cambria Math" w:eastAsia="Cambria Math" w:hAnsi="Cambria Math"/>
                <w:sz w:val="28"/>
                <w:szCs w:val="28"/>
              </w:rPr>
              <m:t xml:space="preserve">*</m:t>
            </m:r>
          </m:sup>
        </m:sSubSup>
        <m:r>
          <w:rPr>
            <w:rFonts w:ascii="Cambria Math" w:cs="Cambria Math" w:eastAsia="Cambria Math" w:hAnsi="Cambria Math"/>
            <w:sz w:val="28"/>
            <w:szCs w:val="28"/>
          </w:rPr>
          <m:t xml:space="preserve">=</m:t>
        </m:r>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u</m:t>
            </m:r>
          </m:e>
          <m:sub>
            <m:r>
              <w:rPr>
                <w:rFonts w:ascii="Cambria Math" w:cs="Cambria Math" w:eastAsia="Cambria Math" w:hAnsi="Cambria Math"/>
                <w:sz w:val="28"/>
                <w:szCs w:val="28"/>
              </w:rPr>
              <m:t xml:space="preserve">0</m:t>
            </m:r>
          </m:sub>
        </m:sSub>
        <m:r>
          <w:rPr>
            <w:rFonts w:ascii="Cambria Math" w:cs="Cambria Math" w:eastAsia="Cambria Math" w:hAnsi="Cambria Math"/>
            <w:sz w:val="28"/>
            <w:szCs w:val="28"/>
          </w:rPr>
          <m:t xml:space="preserve">+</m:t>
        </m:r>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α</m:t>
            </m:r>
          </m:e>
          <m:sub>
            <m:r>
              <w:rPr>
                <w:rFonts w:ascii="Cambria Math" w:cs="Cambria Math" w:eastAsia="Cambria Math" w:hAnsi="Cambria Math"/>
                <w:sz w:val="28"/>
                <w:szCs w:val="28"/>
              </w:rPr>
              <m:t>κ</m:t>
            </m:r>
          </m:sub>
        </m:sSub>
      </m:oMath>
      <w:r w:rsidDel="00000000" w:rsidR="00000000" w:rsidRPr="00000000">
        <w:rPr>
          <w:rFonts w:ascii="Cambria Math" w:cs="Cambria Math" w:eastAsia="Cambria Math" w:hAnsi="Cambria Math"/>
          <w:sz w:val="28"/>
          <w:szCs w:val="28"/>
          <w:rtl w:val="0"/>
        </w:rPr>
        <w:t xml:space="preserve">и </w:t>
      </w:r>
      <m:oMath>
        <m:sSubSup>
          <m:sSubSupPr>
            <m:ctrlPr>
              <w:rPr>
                <w:rFonts w:ascii="Cambria Math" w:cs="Cambria Math" w:eastAsia="Cambria Math" w:hAnsi="Cambria Math"/>
                <w:sz w:val="28"/>
                <w:szCs w:val="28"/>
              </w:rPr>
            </m:ctrlPr>
          </m:sSubSupPr>
          <m:e>
            <m:r>
              <w:rPr>
                <w:rFonts w:ascii="Cambria Math" w:cs="Cambria Math" w:eastAsia="Cambria Math" w:hAnsi="Cambria Math"/>
                <w:sz w:val="28"/>
                <w:szCs w:val="28"/>
              </w:rPr>
              <m:t xml:space="preserve">v</m:t>
            </m:r>
          </m:e>
          <m:sub>
            <m:r>
              <w:rPr>
                <w:rFonts w:ascii="Cambria Math" w:cs="Cambria Math" w:eastAsia="Cambria Math" w:hAnsi="Cambria Math"/>
                <w:sz w:val="28"/>
                <w:szCs w:val="28"/>
              </w:rPr>
              <m:t>κ</m:t>
            </m:r>
          </m:sub>
          <m:sup>
            <m:r>
              <w:rPr>
                <w:rFonts w:ascii="Cambria Math" w:cs="Cambria Math" w:eastAsia="Cambria Math" w:hAnsi="Cambria Math"/>
                <w:sz w:val="28"/>
                <w:szCs w:val="28"/>
              </w:rPr>
              <m:t xml:space="preserve">*</m:t>
            </m:r>
          </m:sup>
        </m:sSubSup>
        <m:r>
          <w:rPr>
            <w:rFonts w:ascii="Cambria Math" w:cs="Cambria Math" w:eastAsia="Cambria Math" w:hAnsi="Cambria Math"/>
            <w:sz w:val="28"/>
            <w:szCs w:val="28"/>
          </w:rPr>
          <m:t xml:space="preserve">=</m:t>
        </m:r>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v</m:t>
            </m:r>
          </m:e>
          <m:sub>
            <m:r>
              <w:rPr>
                <w:rFonts w:ascii="Cambria Math" w:cs="Cambria Math" w:eastAsia="Cambria Math" w:hAnsi="Cambria Math"/>
                <w:sz w:val="28"/>
                <w:szCs w:val="28"/>
              </w:rPr>
              <m:t xml:space="preserve">0</m:t>
            </m:r>
          </m:sub>
        </m:sSub>
        <m:r>
          <w:rPr>
            <w:rFonts w:ascii="Cambria Math" w:cs="Cambria Math" w:eastAsia="Cambria Math" w:hAnsi="Cambria Math"/>
            <w:sz w:val="28"/>
            <w:szCs w:val="28"/>
          </w:rPr>
          <m:t xml:space="preserve">+</m:t>
        </m:r>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β</m:t>
            </m:r>
          </m:e>
          <m:sub>
            <m:r>
              <w:rPr>
                <w:rFonts w:ascii="Cambria Math" w:cs="Cambria Math" w:eastAsia="Cambria Math" w:hAnsi="Cambria Math"/>
                <w:sz w:val="28"/>
                <w:szCs w:val="28"/>
              </w:rPr>
              <m:t>κ</m:t>
            </m:r>
          </m:sub>
        </m:sSub>
        <m:r>
          <w:rPr>
            <w:rFonts w:ascii="Cambria Math" w:cs="Cambria Math" w:eastAsia="Cambria Math" w:hAnsi="Cambria Math"/>
            <w:sz w:val="28"/>
            <w:szCs w:val="28"/>
          </w:rPr>
          <m:t xml:space="preserve"> </m:t>
        </m:r>
      </m:oMath>
      <w:r w:rsidDel="00000000" w:rsidR="00000000" w:rsidRPr="00000000">
        <w:rPr>
          <w:rFonts w:ascii="Cambria Math" w:cs="Cambria Math" w:eastAsia="Cambria Math" w:hAnsi="Cambria Math"/>
          <w:sz w:val="28"/>
          <w:szCs w:val="28"/>
          <w:rtl w:val="0"/>
        </w:rPr>
        <w:t xml:space="preserve">                                (3.12)</w:t>
      </w:r>
      <w:r w:rsidDel="00000000" w:rsidR="00000000" w:rsidRPr="00000000">
        <w:rPr>
          <w:rtl w:val="0"/>
        </w:rPr>
      </w:r>
    </w:p>
    <w:p w:rsidR="00000000" w:rsidDel="00000000" w:rsidP="00000000" w:rsidRDefault="00000000" w:rsidRPr="00000000" w14:paraId="000001CE">
      <w:pPr>
        <w:jc w:val="both"/>
        <w:rPr/>
      </w:pPr>
      <w:r w:rsidDel="00000000" w:rsidR="00000000" w:rsidRPr="00000000">
        <w:rPr>
          <w:rtl w:val="0"/>
        </w:rPr>
        <w:t xml:space="preserve">с етикети</w:t>
      </w:r>
      <m:oMath>
        <m:r>
          <m:t>κ</m:t>
        </m:r>
        <m:r>
          <m:t>ϵ</m:t>
        </m:r>
        <m:d>
          <m:dPr>
            <m:begChr m:val="{"/>
            <m:endChr m:val="}"/>
            <m:ctrlPr>
              <w:rPr>
                <w:rFonts w:ascii="Cambria Math" w:cs="Cambria Math" w:eastAsia="Cambria Math" w:hAnsi="Cambria Math"/>
                <w:sz w:val="28"/>
                <w:szCs w:val="28"/>
              </w:rPr>
            </m:ctrlPr>
          </m:dPr>
          <m:e>
            <m:r>
              <m:t>λ</m:t>
            </m:r>
            <m:r>
              <w:rPr>
                <w:rFonts w:ascii="Cambria Math" w:cs="Cambria Math" w:eastAsia="Cambria Math" w:hAnsi="Cambria Math"/>
                <w:sz w:val="28"/>
                <w:szCs w:val="28"/>
              </w:rPr>
              <m:t xml:space="preserve">,</m:t>
            </m:r>
            <m:r>
              <w:rPr>
                <w:rFonts w:ascii="Cambria Math" w:cs="Cambria Math" w:eastAsia="Cambria Math" w:hAnsi="Cambria Math"/>
                <w:sz w:val="28"/>
                <w:szCs w:val="28"/>
              </w:rPr>
              <m:t>μ</m:t>
            </m:r>
          </m:e>
        </m:d>
      </m:oMath>
      <w:r w:rsidDel="00000000" w:rsidR="00000000" w:rsidRPr="00000000">
        <w:rPr>
          <w:rtl w:val="0"/>
        </w:rPr>
        <w:t xml:space="preserve">както обикновено. Очевидно връх </w:t>
      </w:r>
      <m:oMath>
        <m:r>
          <w:rPr>
            <w:sz w:val="28"/>
            <w:szCs w:val="28"/>
          </w:rPr>
          <m:t xml:space="preserve"> </m:t>
        </m:r>
        <m:d>
          <m:dPr>
            <m:begChr m:val="("/>
            <m:endChr m:val=")"/>
            <m:ctrlPr>
              <w:rPr>
                <w:rFonts w:ascii="Cambria Math" w:cs="Cambria Math" w:eastAsia="Cambria Math" w:hAnsi="Cambria Math"/>
                <w:sz w:val="28"/>
                <w:szCs w:val="28"/>
              </w:rPr>
            </m:ctrlPr>
          </m:dPr>
          <m:e>
            <m:sSubSup>
              <m:sSubSupPr>
                <m:ctrlPr>
                  <w:rPr>
                    <w:rFonts w:ascii="Cambria Math" w:cs="Cambria Math" w:eastAsia="Cambria Math" w:hAnsi="Cambria Math"/>
                    <w:sz w:val="28"/>
                    <w:szCs w:val="28"/>
                  </w:rPr>
                </m:ctrlPr>
              </m:sSubSupPr>
              <m:e>
                <m:r>
                  <w:rPr>
                    <w:rFonts w:ascii="Cambria Math" w:cs="Cambria Math" w:eastAsia="Cambria Math" w:hAnsi="Cambria Math"/>
                    <w:sz w:val="28"/>
                    <w:szCs w:val="28"/>
                  </w:rPr>
                  <m:t xml:space="preserve">u</m:t>
                </m:r>
              </m:e>
              <m:sub>
                <m:r>
                  <w:rPr>
                    <w:rFonts w:ascii="Cambria Math" w:cs="Cambria Math" w:eastAsia="Cambria Math" w:hAnsi="Cambria Math"/>
                    <w:sz w:val="28"/>
                    <w:szCs w:val="28"/>
                  </w:rPr>
                  <m:t>κ</m:t>
                </m:r>
              </m:sub>
              <m:sup>
                <m:r>
                  <w:rPr>
                    <w:rFonts w:ascii="Cambria Math" w:cs="Cambria Math" w:eastAsia="Cambria Math" w:hAnsi="Cambria Math"/>
                    <w:sz w:val="28"/>
                    <w:szCs w:val="28"/>
                  </w:rPr>
                  <m:t xml:space="preserve">*</m:t>
                </m:r>
              </m:sup>
            </m:sSubSup>
            <m:r>
              <w:rPr>
                <w:rFonts w:ascii="Cambria Math" w:cs="Cambria Math" w:eastAsia="Cambria Math" w:hAnsi="Cambria Math"/>
                <w:sz w:val="28"/>
                <w:szCs w:val="28"/>
              </w:rPr>
              <m:t xml:space="preserve">, </m:t>
            </m:r>
            <m:sSubSup>
              <m:sSubSupPr>
                <m:ctrlPr>
                  <w:rPr>
                    <w:rFonts w:ascii="Cambria Math" w:cs="Cambria Math" w:eastAsia="Cambria Math" w:hAnsi="Cambria Math"/>
                    <w:sz w:val="28"/>
                    <w:szCs w:val="28"/>
                  </w:rPr>
                </m:ctrlPr>
              </m:sSubSupPr>
              <m:e>
                <m:r>
                  <w:rPr>
                    <w:rFonts w:ascii="Cambria Math" w:cs="Cambria Math" w:eastAsia="Cambria Math" w:hAnsi="Cambria Math"/>
                    <w:sz w:val="28"/>
                    <w:szCs w:val="28"/>
                  </w:rPr>
                  <m:t xml:space="preserve">v</m:t>
                </m:r>
              </m:e>
              <m:sub>
                <m:r>
                  <w:rPr>
                    <w:rFonts w:ascii="Cambria Math" w:cs="Cambria Math" w:eastAsia="Cambria Math" w:hAnsi="Cambria Math"/>
                    <w:sz w:val="28"/>
                    <w:szCs w:val="28"/>
                  </w:rPr>
                  <m:t>κ</m:t>
                </m:r>
              </m:sub>
              <m:sup>
                <m:r>
                  <w:rPr>
                    <w:rFonts w:ascii="Cambria Math" w:cs="Cambria Math" w:eastAsia="Cambria Math" w:hAnsi="Cambria Math"/>
                    <w:sz w:val="28"/>
                    <w:szCs w:val="28"/>
                  </w:rPr>
                  <m:t xml:space="preserve">*</m:t>
                </m:r>
              </m:sup>
            </m:sSubSup>
          </m:e>
        </m:d>
      </m:oMath>
      <w:r w:rsidDel="00000000" w:rsidR="00000000" w:rsidRPr="00000000">
        <w:rPr>
          <w:rtl w:val="0"/>
        </w:rPr>
        <w:t xml:space="preserve">се преобразува в линия на пресичане</w:t>
      </w:r>
      <m:oMath>
        <m:r>
          <w:rPr>
            <w:sz w:val="28"/>
            <w:szCs w:val="28"/>
          </w:rPr>
          <m:t xml:space="preserve"> </m:t>
        </m:r>
        <m:sSubSup>
          <m:sSubSupPr>
            <m:ctrlPr>
              <w:rPr>
                <w:rFonts w:ascii="Cambria Math" w:cs="Cambria Math" w:eastAsia="Cambria Math" w:hAnsi="Cambria Math"/>
                <w:sz w:val="28"/>
                <w:szCs w:val="28"/>
              </w:rPr>
            </m:ctrlPr>
          </m:sSubSupPr>
          <m:e>
            <m:r>
              <w:rPr>
                <w:rFonts w:ascii="Cambria Math" w:cs="Cambria Math" w:eastAsia="Cambria Math" w:hAnsi="Cambria Math"/>
                <w:sz w:val="28"/>
                <w:szCs w:val="28"/>
              </w:rPr>
              <m:t xml:space="preserve">u</m:t>
            </m:r>
          </m:e>
          <m:sub>
            <m:r>
              <w:rPr>
                <w:rFonts w:ascii="Cambria Math" w:cs="Cambria Math" w:eastAsia="Cambria Math" w:hAnsi="Cambria Math"/>
                <w:sz w:val="28"/>
                <w:szCs w:val="28"/>
              </w:rPr>
              <m:t>κ</m:t>
            </m:r>
          </m:sub>
          <m:sup>
            <m:r>
              <w:rPr>
                <w:rFonts w:ascii="Cambria Math" w:cs="Cambria Math" w:eastAsia="Cambria Math" w:hAnsi="Cambria Math"/>
                <w:sz w:val="28"/>
                <w:szCs w:val="28"/>
              </w:rPr>
              <m:t xml:space="preserve">*</m:t>
            </m:r>
          </m:sup>
        </m:sSubSup>
        <m:r>
          <w:rPr>
            <w:rFonts w:ascii="Cambria Math" w:cs="Cambria Math" w:eastAsia="Cambria Math" w:hAnsi="Cambria Math"/>
            <w:sz w:val="28"/>
            <w:szCs w:val="28"/>
          </w:rPr>
          <m:t xml:space="preserve">- </m:t>
        </m:r>
        <m:sSubSup>
          <m:sSubSupPr>
            <m:ctrlPr>
              <w:rPr>
                <w:rFonts w:ascii="Cambria Math" w:cs="Cambria Math" w:eastAsia="Cambria Math" w:hAnsi="Cambria Math"/>
                <w:sz w:val="28"/>
                <w:szCs w:val="28"/>
              </w:rPr>
            </m:ctrlPr>
          </m:sSubSupPr>
          <m:e>
            <m:r>
              <w:rPr>
                <w:rFonts w:ascii="Cambria Math" w:cs="Cambria Math" w:eastAsia="Cambria Math" w:hAnsi="Cambria Math"/>
                <w:sz w:val="28"/>
                <w:szCs w:val="28"/>
              </w:rPr>
              <m:t xml:space="preserve">u</m:t>
            </m:r>
          </m:e>
          <m:sub>
            <m:r>
              <w:rPr>
                <w:rFonts w:ascii="Cambria Math" w:cs="Cambria Math" w:eastAsia="Cambria Math" w:hAnsi="Cambria Math"/>
                <w:sz w:val="28"/>
                <w:szCs w:val="28"/>
              </w:rPr>
              <m:t xml:space="preserve">0</m:t>
            </m:r>
          </m:sub>
          <m:sup/>
        </m:sSubSup>
      </m:oMath>
      <w:r w:rsidDel="00000000" w:rsidR="00000000" w:rsidRPr="00000000">
        <w:rPr>
          <w:rtl w:val="0"/>
        </w:rPr>
        <w:t xml:space="preserve">и</w:t>
      </w:r>
      <m:oMath>
        <m:r>
          <w:rPr>
            <w:sz w:val="28"/>
            <w:szCs w:val="28"/>
          </w:rPr>
          <m:t xml:space="preserve"> </m:t>
        </m:r>
        <m:sSubSup>
          <m:sSubSupPr>
            <m:ctrlPr>
              <w:rPr>
                <w:rFonts w:ascii="Cambria Math" w:cs="Cambria Math" w:eastAsia="Cambria Math" w:hAnsi="Cambria Math"/>
                <w:sz w:val="28"/>
                <w:szCs w:val="28"/>
              </w:rPr>
            </m:ctrlPr>
          </m:sSubSupPr>
          <m:e>
            <m:r>
              <w:rPr>
                <w:rFonts w:ascii="Cambria Math" w:cs="Cambria Math" w:eastAsia="Cambria Math" w:hAnsi="Cambria Math"/>
                <w:sz w:val="28"/>
                <w:szCs w:val="28"/>
              </w:rPr>
              <m:t xml:space="preserve">v</m:t>
            </m:r>
          </m:e>
          <m:sub>
            <m:r>
              <w:rPr>
                <w:rFonts w:ascii="Cambria Math" w:cs="Cambria Math" w:eastAsia="Cambria Math" w:hAnsi="Cambria Math"/>
                <w:sz w:val="28"/>
                <w:szCs w:val="28"/>
              </w:rPr>
              <m:t>κ</m:t>
            </m:r>
          </m:sub>
          <m:sup>
            <m:r>
              <w:rPr>
                <w:rFonts w:ascii="Cambria Math" w:cs="Cambria Math" w:eastAsia="Cambria Math" w:hAnsi="Cambria Math"/>
                <w:sz w:val="28"/>
                <w:szCs w:val="28"/>
              </w:rPr>
              <m:t xml:space="preserve">*</m:t>
            </m:r>
          </m:sup>
        </m:sSubSup>
        <m:r>
          <w:rPr>
            <w:rFonts w:ascii="Cambria Math" w:cs="Cambria Math" w:eastAsia="Cambria Math" w:hAnsi="Cambria Math"/>
            <w:sz w:val="28"/>
            <w:szCs w:val="28"/>
          </w:rPr>
          <m:t xml:space="preserve">- </m:t>
        </m:r>
        <m:sSubSup>
          <m:sSubSupPr>
            <m:ctrlPr>
              <w:rPr>
                <w:rFonts w:ascii="Cambria Math" w:cs="Cambria Math" w:eastAsia="Cambria Math" w:hAnsi="Cambria Math"/>
                <w:sz w:val="28"/>
                <w:szCs w:val="28"/>
              </w:rPr>
            </m:ctrlPr>
          </m:sSubSupPr>
          <m:e>
            <m:r>
              <w:rPr>
                <w:rFonts w:ascii="Cambria Math" w:cs="Cambria Math" w:eastAsia="Cambria Math" w:hAnsi="Cambria Math"/>
                <w:sz w:val="28"/>
                <w:szCs w:val="28"/>
              </w:rPr>
              <m:t xml:space="preserve">v</m:t>
            </m:r>
          </m:e>
          <m:sub>
            <m:r>
              <w:rPr>
                <w:rFonts w:ascii="Cambria Math" w:cs="Cambria Math" w:eastAsia="Cambria Math" w:hAnsi="Cambria Math"/>
                <w:sz w:val="28"/>
                <w:szCs w:val="28"/>
              </w:rPr>
              <m:t xml:space="preserve">0</m:t>
            </m:r>
          </m:sub>
          <m:sup/>
        </m:sSubSup>
      </m:oMath>
      <w:r w:rsidDel="00000000" w:rsidR="00000000" w:rsidRPr="00000000">
        <w:rPr>
          <w:rtl w:val="0"/>
        </w:rPr>
        <w:t xml:space="preserve">. Трябва да се има предвид, че ако има малко изкривяване на перспективата, тогава</w:t>
      </w:r>
      <m:oMath>
        <m:sSub>
          <m:e>
            <m:r>
              <m:t>β</m:t>
            </m:r>
          </m:e>
          <m:sub>
            <m:r>
              <m:t>κ</m:t>
            </m:r>
          </m:sub>
        </m:sSub>
        <m:r>
          <m:t>≈</m:t>
        </m:r>
        <m:r>
          <w:rPr>
            <w:rFonts w:ascii="Cambria Math" w:cs="Cambria Math" w:eastAsia="Cambria Math" w:hAnsi="Cambria Math"/>
            <w:sz w:val="28"/>
            <w:szCs w:val="28"/>
          </w:rPr>
          <m:t xml:space="preserve">0</m:t>
        </m:r>
      </m:oMath>
      <w:r w:rsidDel="00000000" w:rsidR="00000000" w:rsidRPr="00000000">
        <w:rPr>
          <w:rtl w:val="0"/>
        </w:rPr>
        <w:t xml:space="preserve">и всички пресечни точки се намират по хоризонталната средна линия</w:t>
      </w:r>
      <m:oMath>
        <m:d>
          <m:dPr>
            <m:begChr m:val="("/>
            <m:endChr m:val=")"/>
          </m:dPr>
          <m:e>
            <m:sSubSup>
              <m:sSubSupPr>
                <m:ctrlPr>
                  <w:rPr>
                    <w:rFonts w:ascii="Cambria Math" w:cs="Cambria Math" w:eastAsia="Cambria Math" w:hAnsi="Cambria Math"/>
                    <w:sz w:val="28"/>
                    <w:szCs w:val="28"/>
                  </w:rPr>
                </m:ctrlPr>
              </m:sSubSupPr>
              <m:e>
                <m:r>
                  <w:rPr>
                    <w:rFonts w:ascii="Cambria Math" w:cs="Cambria Math" w:eastAsia="Cambria Math" w:hAnsi="Cambria Math"/>
                    <w:sz w:val="28"/>
                    <w:szCs w:val="28"/>
                  </w:rPr>
                  <m:t xml:space="preserve">u,v</m:t>
                </m:r>
              </m:e>
              <m:sub>
                <m:r>
                  <w:rPr>
                    <w:rFonts w:ascii="Cambria Math" w:cs="Cambria Math" w:eastAsia="Cambria Math" w:hAnsi="Cambria Math"/>
                    <w:sz w:val="28"/>
                    <w:szCs w:val="28"/>
                  </w:rPr>
                  <m:t xml:space="preserve">0</m:t>
                </m:r>
              </m:sub>
              <m:sup/>
            </m:sSubSup>
          </m:e>
        </m:d>
      </m:oMath>
      <w:r w:rsidDel="00000000" w:rsidR="00000000" w:rsidRPr="00000000">
        <w:rPr>
          <w:rtl w:val="0"/>
        </w:rPr>
        <w:t xml:space="preserve">на съответната трансформация. Точката на пресичане</w:t>
      </w:r>
      <m:oMath>
        <m:d>
          <m:dPr>
            <m:begChr m:val="("/>
            <m:endChr m:val=")"/>
            <m:ctrlPr>
              <w:rPr>
                <w:rFonts w:ascii="Cambria Math" w:cs="Cambria Math" w:eastAsia="Cambria Math" w:hAnsi="Cambria Math"/>
                <w:sz w:val="28"/>
                <w:szCs w:val="28"/>
              </w:rPr>
            </m:ctrlPr>
          </m:dPr>
          <m:e>
            <m:sSubSup>
              <m:sSubSupPr>
                <m:ctrlPr>
                  <w:rPr>
                    <w:rFonts w:ascii="Cambria Math" w:cs="Cambria Math" w:eastAsia="Cambria Math" w:hAnsi="Cambria Math"/>
                    <w:sz w:val="28"/>
                    <w:szCs w:val="28"/>
                  </w:rPr>
                </m:ctrlPr>
              </m:sSubSupPr>
              <m:e>
                <m:r>
                  <w:rPr>
                    <w:rFonts w:ascii="Cambria Math" w:cs="Cambria Math" w:eastAsia="Cambria Math" w:hAnsi="Cambria Math"/>
                    <w:sz w:val="28"/>
                    <w:szCs w:val="28"/>
                  </w:rPr>
                  <m:t xml:space="preserve">u</m:t>
                </m:r>
              </m:e>
              <m:sub>
                <m:r>
                  <w:rPr>
                    <w:rFonts w:ascii="Cambria Math" w:cs="Cambria Math" w:eastAsia="Cambria Math" w:hAnsi="Cambria Math"/>
                    <w:sz w:val="28"/>
                    <w:szCs w:val="28"/>
                  </w:rPr>
                  <m:t>κ</m:t>
                </m:r>
              </m:sub>
              <m:sup>
                <m:r>
                  <w:rPr>
                    <w:rFonts w:ascii="Cambria Math" w:cs="Cambria Math" w:eastAsia="Cambria Math" w:hAnsi="Cambria Math"/>
                    <w:sz w:val="28"/>
                    <w:szCs w:val="28"/>
                  </w:rPr>
                  <m:t xml:space="preserve">*</m:t>
                </m:r>
              </m:sup>
            </m:sSubSup>
            <m:r>
              <w:rPr>
                <w:rFonts w:ascii="Cambria Math" w:cs="Cambria Math" w:eastAsia="Cambria Math" w:hAnsi="Cambria Math"/>
                <w:sz w:val="28"/>
                <w:szCs w:val="28"/>
              </w:rPr>
              <m:t xml:space="preserve">, </m:t>
            </m:r>
            <m:sSubSup>
              <m:sSubSupPr>
                <m:ctrlPr>
                  <w:rPr>
                    <w:rFonts w:ascii="Cambria Math" w:cs="Cambria Math" w:eastAsia="Cambria Math" w:hAnsi="Cambria Math"/>
                    <w:sz w:val="28"/>
                    <w:szCs w:val="28"/>
                  </w:rPr>
                </m:ctrlPr>
              </m:sSubSupPr>
              <m:e>
                <m:r>
                  <w:rPr>
                    <w:rFonts w:ascii="Cambria Math" w:cs="Cambria Math" w:eastAsia="Cambria Math" w:hAnsi="Cambria Math"/>
                    <w:sz w:val="28"/>
                    <w:szCs w:val="28"/>
                  </w:rPr>
                  <m:t xml:space="preserve">v</m:t>
                </m:r>
              </m:e>
              <m:sub>
                <m:r>
                  <w:rPr>
                    <w:rFonts w:ascii="Cambria Math" w:cs="Cambria Math" w:eastAsia="Cambria Math" w:hAnsi="Cambria Math"/>
                    <w:sz w:val="28"/>
                    <w:szCs w:val="28"/>
                  </w:rPr>
                  <m:t>κ</m:t>
                </m:r>
              </m:sub>
              <m:sup>
                <m:r>
                  <w:rPr>
                    <w:rFonts w:ascii="Cambria Math" w:cs="Cambria Math" w:eastAsia="Cambria Math" w:hAnsi="Cambria Math"/>
                    <w:sz w:val="28"/>
                    <w:szCs w:val="28"/>
                  </w:rPr>
                  <m:t xml:space="preserve">*</m:t>
                </m:r>
              </m:sup>
            </m:sSubSup>
          </m:e>
        </m:d>
      </m:oMath>
      <w:r w:rsidDel="00000000" w:rsidR="00000000" w:rsidRPr="00000000">
        <w:rPr>
          <w:rtl w:val="0"/>
        </w:rPr>
        <w:t xml:space="preserve">на Hough може да се използва за изграждане на образна линия </w:t>
      </w:r>
      <m:oMath>
        <m:r>
          <w:rPr>
            <w:rFonts w:ascii="Cambria Math" w:cs="Cambria Math" w:eastAsia="Cambria Math" w:hAnsi="Cambria Math"/>
            <w:sz w:val="28"/>
            <w:szCs w:val="28"/>
          </w:rPr>
          <m:t xml:space="preserve">l'</m:t>
        </m:r>
      </m:oMath>
      <w:r w:rsidDel="00000000" w:rsidR="00000000" w:rsidRPr="00000000">
        <w:rPr>
          <w:rtl w:val="0"/>
        </w:rPr>
        <w:t xml:space="preserve">и</w:t>
      </w:r>
      <m:oMath>
        <m:r>
          <w:rPr>
            <w:rFonts w:ascii="Cambria Math" w:cs="Cambria Math" w:eastAsia="Cambria Math" w:hAnsi="Cambria Math"/>
            <w:sz w:val="28"/>
            <w:szCs w:val="28"/>
          </w:rPr>
          <m:t xml:space="preserve">m'</m:t>
        </m:r>
      </m:oMath>
      <w:r w:rsidDel="00000000" w:rsidR="00000000" w:rsidRPr="00000000">
        <w:rPr>
          <w:rtl w:val="0"/>
        </w:rPr>
        <w:t xml:space="preserve">чрез комбиниране на (3.12) и (3.10), което води до</w:t>
      </w:r>
    </w:p>
    <w:p w:rsidR="00000000" w:rsidDel="00000000" w:rsidP="00000000" w:rsidRDefault="00000000" w:rsidRPr="00000000" w14:paraId="000001CF">
      <w:pPr>
        <w:jc w:val="both"/>
        <w:rPr/>
      </w:pPr>
      <w:r w:rsidDel="00000000" w:rsidR="00000000" w:rsidRPr="00000000">
        <w:rPr>
          <w:sz w:val="28"/>
          <w:szCs w:val="28"/>
          <w:rtl w:val="0"/>
        </w:rPr>
        <w:t xml:space="preserve">         </w:t>
      </w:r>
      <m:oMath>
        <m:r>
          <w:rPr>
            <w:sz w:val="28"/>
            <w:szCs w:val="28"/>
          </w:rPr>
          <m:t xml:space="preserve"> l'</m:t>
        </m:r>
        <m:sSup>
          <m:sSupPr>
            <m:ctrlPr>
              <w:rPr>
                <w:sz w:val="28"/>
                <w:szCs w:val="28"/>
              </w:rPr>
            </m:ctrlPr>
          </m:sSupPr>
          <m:e>
            <m:r>
              <w:rPr>
                <w:sz w:val="28"/>
                <w:szCs w:val="28"/>
              </w:rPr>
              <m:t>←</m:t>
            </m:r>
            <m:d>
              <m:dPr>
                <m:begChr m:val="("/>
                <m:endChr m:val=")"/>
                <m:ctrlPr>
                  <w:rPr>
                    <w:rFonts w:ascii="Cambria Math" w:cs="Cambria Math" w:eastAsia="Cambria Math" w:hAnsi="Cambria Math"/>
                    <w:sz w:val="28"/>
                    <w:szCs w:val="28"/>
                  </w:rPr>
                </m:ctrlPr>
              </m:dPr>
              <m:e>
                <m:r>
                  <w:rPr>
                    <w:rFonts w:ascii="Cambria Math" w:cs="Cambria Math" w:eastAsia="Cambria Math" w:hAnsi="Cambria Math"/>
                    <w:sz w:val="28"/>
                    <w:szCs w:val="28"/>
                  </w:rPr>
                  <m:t xml:space="preserve">-1,</m:t>
                </m:r>
                <m:sSubSup>
                  <m:sSubSupPr>
                    <m:ctrlPr>
                      <w:rPr>
                        <w:rFonts w:ascii="Cambria Math" w:cs="Cambria Math" w:eastAsia="Cambria Math" w:hAnsi="Cambria Math"/>
                        <w:sz w:val="28"/>
                        <w:szCs w:val="28"/>
                      </w:rPr>
                    </m:ctrlPr>
                  </m:sSubSupPr>
                  <m:e>
                    <m:r>
                      <w:rPr>
                        <w:rFonts w:ascii="Cambria Math" w:cs="Cambria Math" w:eastAsia="Cambria Math" w:hAnsi="Cambria Math"/>
                        <w:sz w:val="28"/>
                        <w:szCs w:val="28"/>
                      </w:rPr>
                      <m:t xml:space="preserve">v</m:t>
                    </m:r>
                  </m:e>
                  <m:sub>
                    <m:r>
                      <w:rPr>
                        <w:rFonts w:ascii="Cambria Math" w:cs="Cambria Math" w:eastAsia="Cambria Math" w:hAnsi="Cambria Math"/>
                        <w:sz w:val="28"/>
                        <w:szCs w:val="28"/>
                      </w:rPr>
                      <m:t>λ</m:t>
                    </m:r>
                  </m:sub>
                  <m:sup>
                    <m:r>
                      <w:rPr>
                        <w:rFonts w:ascii="Cambria Math" w:cs="Cambria Math" w:eastAsia="Cambria Math" w:hAnsi="Cambria Math"/>
                        <w:sz w:val="28"/>
                        <w:szCs w:val="28"/>
                      </w:rPr>
                      <m:t xml:space="preserve">*</m:t>
                    </m:r>
                  </m:sup>
                </m:sSubSup>
                <m:r>
                  <w:rPr>
                    <w:rFonts w:ascii="Cambria Math" w:cs="Cambria Math" w:eastAsia="Cambria Math" w:hAnsi="Cambria Math"/>
                    <w:sz w:val="28"/>
                    <w:szCs w:val="28"/>
                  </w:rPr>
                  <m:t xml:space="preserve">-</m:t>
                </m:r>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v</m:t>
                    </m:r>
                  </m:e>
                  <m:sub>
                    <m:r>
                      <w:rPr>
                        <w:rFonts w:ascii="Cambria Math" w:cs="Cambria Math" w:eastAsia="Cambria Math" w:hAnsi="Cambria Math"/>
                        <w:sz w:val="28"/>
                        <w:szCs w:val="28"/>
                      </w:rPr>
                      <m:t xml:space="preserve">0</m:t>
                    </m:r>
                  </m:sub>
                </m:sSub>
                <m:r>
                  <w:rPr>
                    <w:rFonts w:ascii="Cambria Math" w:cs="Cambria Math" w:eastAsia="Cambria Math" w:hAnsi="Cambria Math"/>
                    <w:sz w:val="28"/>
                    <w:szCs w:val="28"/>
                  </w:rPr>
                  <m:t xml:space="preserve">,</m:t>
                </m:r>
                <m:sSubSup>
                  <m:sSubSupPr>
                    <m:ctrlPr>
                      <w:rPr>
                        <w:rFonts w:ascii="Cambria Math" w:cs="Cambria Math" w:eastAsia="Cambria Math" w:hAnsi="Cambria Math"/>
                        <w:sz w:val="28"/>
                        <w:szCs w:val="28"/>
                      </w:rPr>
                    </m:ctrlPr>
                  </m:sSubSupPr>
                  <m:e>
                    <m:r>
                      <w:rPr>
                        <w:rFonts w:ascii="Cambria Math" w:cs="Cambria Math" w:eastAsia="Cambria Math" w:hAnsi="Cambria Math"/>
                        <w:sz w:val="28"/>
                        <w:szCs w:val="28"/>
                      </w:rPr>
                      <m:t xml:space="preserve">u</m:t>
                    </m:r>
                  </m:e>
                  <m:sub>
                    <m:r>
                      <w:rPr>
                        <w:rFonts w:ascii="Cambria Math" w:cs="Cambria Math" w:eastAsia="Cambria Math" w:hAnsi="Cambria Math"/>
                        <w:sz w:val="28"/>
                        <w:szCs w:val="28"/>
                      </w:rPr>
                      <m:t>λ</m:t>
                    </m:r>
                  </m:sub>
                  <m:sup>
                    <m:r>
                      <w:rPr>
                        <w:rFonts w:ascii="Cambria Math" w:cs="Cambria Math" w:eastAsia="Cambria Math" w:hAnsi="Cambria Math"/>
                        <w:sz w:val="28"/>
                        <w:szCs w:val="28"/>
                      </w:rPr>
                      <m:t xml:space="preserve">*</m:t>
                    </m:r>
                  </m:sup>
                </m:sSubSup>
                <m:r>
                  <w:rPr>
                    <w:rFonts w:ascii="Cambria Math" w:cs="Cambria Math" w:eastAsia="Cambria Math" w:hAnsi="Cambria Math"/>
                    <w:sz w:val="28"/>
                    <w:szCs w:val="28"/>
                  </w:rPr>
                  <m:t xml:space="preserve">-</m:t>
                </m:r>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u</m:t>
                    </m:r>
                  </m:e>
                  <m:sub>
                    <m:r>
                      <w:rPr>
                        <w:rFonts w:ascii="Cambria Math" w:cs="Cambria Math" w:eastAsia="Cambria Math" w:hAnsi="Cambria Math"/>
                        <w:sz w:val="28"/>
                        <w:szCs w:val="28"/>
                      </w:rPr>
                      <m:t xml:space="preserve">0</m:t>
                    </m:r>
                  </m:sub>
                </m:sSub>
              </m:e>
            </m:d>
          </m:e>
          <m:sup/>
        </m:sSup>
      </m:oMath>
      <w:r w:rsidDel="00000000" w:rsidR="00000000" w:rsidRPr="00000000">
        <w:rPr>
          <w:rFonts w:ascii="Cambria Math" w:cs="Cambria Math" w:eastAsia="Cambria Math" w:hAnsi="Cambria Math"/>
          <w:sz w:val="28"/>
          <w:szCs w:val="28"/>
          <w:rtl w:val="0"/>
        </w:rPr>
        <w:t xml:space="preserve">и </w:t>
      </w:r>
      <m:oMath>
        <m:r>
          <w:rPr>
            <w:rFonts w:ascii="Cambria Math" w:cs="Cambria Math" w:eastAsia="Cambria Math" w:hAnsi="Cambria Math"/>
            <w:sz w:val="28"/>
            <w:szCs w:val="28"/>
          </w:rPr>
          <m:t xml:space="preserve">m'</m:t>
        </m:r>
        <m:sSup>
          <m:sSupPr>
            <m:ctrlPr>
              <w:rPr>
                <w:rFonts w:ascii="Cambria Math" w:cs="Cambria Math" w:eastAsia="Cambria Math" w:hAnsi="Cambria Math"/>
                <w:sz w:val="28"/>
                <w:szCs w:val="28"/>
              </w:rPr>
            </m:ctrlPr>
          </m:sSupPr>
          <m:e>
            <m:r>
              <w:rPr>
                <w:rFonts w:ascii="Cambria Math" w:cs="Cambria Math" w:eastAsia="Cambria Math" w:hAnsi="Cambria Math"/>
                <w:sz w:val="28"/>
                <w:szCs w:val="28"/>
              </w:rPr>
              <m:t>≃</m:t>
            </m:r>
            <m:d>
              <m:dPr>
                <m:begChr m:val="("/>
                <m:endChr m:val=")"/>
                <m:ctrlPr>
                  <w:rPr>
                    <w:rFonts w:ascii="Cambria Math" w:cs="Cambria Math" w:eastAsia="Cambria Math" w:hAnsi="Cambria Math"/>
                    <w:sz w:val="28"/>
                    <w:szCs w:val="28"/>
                  </w:rPr>
                </m:ctrlPr>
              </m:dPr>
              <m:e>
                <m:r>
                  <w:rPr>
                    <w:rFonts w:ascii="Cambria Math" w:cs="Cambria Math" w:eastAsia="Cambria Math" w:hAnsi="Cambria Math"/>
                    <w:sz w:val="28"/>
                    <w:szCs w:val="28"/>
                  </w:rPr>
                  <m:t xml:space="preserve">-1,</m:t>
                </m:r>
                <m:sSubSup>
                  <m:sSubSupPr>
                    <m:ctrlPr>
                      <w:rPr>
                        <w:rFonts w:ascii="Cambria Math" w:cs="Cambria Math" w:eastAsia="Cambria Math" w:hAnsi="Cambria Math"/>
                        <w:sz w:val="28"/>
                        <w:szCs w:val="28"/>
                      </w:rPr>
                    </m:ctrlPr>
                  </m:sSubSupPr>
                  <m:e>
                    <m:r>
                      <w:rPr>
                        <w:rFonts w:ascii="Cambria Math" w:cs="Cambria Math" w:eastAsia="Cambria Math" w:hAnsi="Cambria Math"/>
                        <w:sz w:val="28"/>
                        <w:szCs w:val="28"/>
                      </w:rPr>
                      <m:t xml:space="preserve">v</m:t>
                    </m:r>
                  </m:e>
                  <m:sub>
                    <m:r>
                      <w:rPr>
                        <w:rFonts w:ascii="Cambria Math" w:cs="Cambria Math" w:eastAsia="Cambria Math" w:hAnsi="Cambria Math"/>
                        <w:sz w:val="28"/>
                        <w:szCs w:val="28"/>
                      </w:rPr>
                      <m:t>μ</m:t>
                    </m:r>
                  </m:sub>
                  <m:sup>
                    <m:r>
                      <w:rPr>
                        <w:rFonts w:ascii="Cambria Math" w:cs="Cambria Math" w:eastAsia="Cambria Math" w:hAnsi="Cambria Math"/>
                        <w:sz w:val="28"/>
                        <w:szCs w:val="28"/>
                      </w:rPr>
                      <m:t xml:space="preserve">*</m:t>
                    </m:r>
                  </m:sup>
                </m:sSubSup>
                <m:r>
                  <w:rPr>
                    <w:rFonts w:ascii="Cambria Math" w:cs="Cambria Math" w:eastAsia="Cambria Math" w:hAnsi="Cambria Math"/>
                    <w:sz w:val="28"/>
                    <w:szCs w:val="28"/>
                  </w:rPr>
                  <m:t xml:space="preserve">-</m:t>
                </m:r>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v</m:t>
                    </m:r>
                  </m:e>
                  <m:sub>
                    <m:r>
                      <w:rPr>
                        <w:rFonts w:ascii="Cambria Math" w:cs="Cambria Math" w:eastAsia="Cambria Math" w:hAnsi="Cambria Math"/>
                        <w:sz w:val="28"/>
                        <w:szCs w:val="28"/>
                      </w:rPr>
                      <m:t xml:space="preserve">0</m:t>
                    </m:r>
                  </m:sub>
                </m:sSub>
                <m:r>
                  <w:rPr>
                    <w:rFonts w:ascii="Cambria Math" w:cs="Cambria Math" w:eastAsia="Cambria Math" w:hAnsi="Cambria Math"/>
                    <w:sz w:val="28"/>
                    <w:szCs w:val="28"/>
                  </w:rPr>
                  <m:t xml:space="preserve">,</m:t>
                </m:r>
                <m:sSubSup>
                  <m:sSubSupPr>
                    <m:ctrlPr>
                      <w:rPr>
                        <w:rFonts w:ascii="Cambria Math" w:cs="Cambria Math" w:eastAsia="Cambria Math" w:hAnsi="Cambria Math"/>
                        <w:sz w:val="28"/>
                        <w:szCs w:val="28"/>
                      </w:rPr>
                    </m:ctrlPr>
                  </m:sSubSupPr>
                  <m:e>
                    <m:r>
                      <w:rPr>
                        <w:rFonts w:ascii="Cambria Math" w:cs="Cambria Math" w:eastAsia="Cambria Math" w:hAnsi="Cambria Math"/>
                        <w:sz w:val="28"/>
                        <w:szCs w:val="28"/>
                      </w:rPr>
                      <m:t xml:space="preserve">u</m:t>
                    </m:r>
                  </m:e>
                  <m:sub>
                    <m:r>
                      <w:rPr>
                        <w:rFonts w:ascii="Cambria Math" w:cs="Cambria Math" w:eastAsia="Cambria Math" w:hAnsi="Cambria Math"/>
                        <w:sz w:val="28"/>
                        <w:szCs w:val="28"/>
                      </w:rPr>
                      <m:t>μ</m:t>
                    </m:r>
                  </m:sub>
                  <m:sup>
                    <m:r>
                      <w:rPr>
                        <w:rFonts w:ascii="Cambria Math" w:cs="Cambria Math" w:eastAsia="Cambria Math" w:hAnsi="Cambria Math"/>
                        <w:sz w:val="28"/>
                        <w:szCs w:val="28"/>
                      </w:rPr>
                      <m:t xml:space="preserve">*</m:t>
                    </m:r>
                  </m:sup>
                </m:sSubSup>
                <m:r>
                  <w:rPr>
                    <w:rFonts w:ascii="Cambria Math" w:cs="Cambria Math" w:eastAsia="Cambria Math" w:hAnsi="Cambria Math"/>
                    <w:sz w:val="28"/>
                    <w:szCs w:val="28"/>
                  </w:rPr>
                  <m:t xml:space="preserve">-</m:t>
                </m:r>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u</m:t>
                    </m:r>
                  </m:e>
                  <m:sub>
                    <m:r>
                      <w:rPr>
                        <w:rFonts w:ascii="Cambria Math" w:cs="Cambria Math" w:eastAsia="Cambria Math" w:hAnsi="Cambria Math"/>
                        <w:sz w:val="28"/>
                        <w:szCs w:val="28"/>
                      </w:rPr>
                      <m:t xml:space="preserve">0</m:t>
                    </m:r>
                  </m:sub>
                </m:sSub>
              </m:e>
            </m:d>
          </m:e>
          <m:sup/>
        </m:sSup>
        <m:r>
          <w:rPr>
            <w:rFonts w:ascii="Cambria Math" w:cs="Cambria Math" w:eastAsia="Cambria Math" w:hAnsi="Cambria Math"/>
            <w:sz w:val="28"/>
            <w:szCs w:val="28"/>
          </w:rPr>
          <m:t xml:space="preserve"> </m:t>
        </m:r>
      </m:oMath>
      <w:r w:rsidDel="00000000" w:rsidR="00000000" w:rsidRPr="00000000">
        <w:rPr>
          <w:rFonts w:ascii="Cambria Math" w:cs="Cambria Math" w:eastAsia="Cambria Math" w:hAnsi="Cambria Math"/>
          <w:sz w:val="28"/>
          <w:szCs w:val="28"/>
          <w:rtl w:val="0"/>
        </w:rPr>
        <w:t xml:space="preserve">                 (3.13)</w:t>
      </w:r>
      <w:r w:rsidDel="00000000" w:rsidR="00000000" w:rsidRPr="00000000">
        <w:rPr>
          <w:rtl w:val="0"/>
        </w:rPr>
      </w:r>
    </w:p>
    <w:p w:rsidR="00000000" w:rsidDel="00000000" w:rsidP="00000000" w:rsidRDefault="00000000" w:rsidRPr="00000000" w14:paraId="000001D0">
      <w:pPr>
        <w:jc w:val="both"/>
        <w:rPr/>
      </w:pPr>
      <w:r w:rsidDel="00000000" w:rsidR="00000000" w:rsidRPr="00000000">
        <w:rPr>
          <w:rtl w:val="0"/>
        </w:rPr>
        <w:t xml:space="preserve">Преобразуването на тези линейни вектори, обратно към първоначалните координати на изображенията, се получава чрез обратното транспониране на матрицата </w:t>
      </w:r>
      <w:r w:rsidDel="00000000" w:rsidR="00000000" w:rsidRPr="00000000">
        <w:rPr>
          <w:b w:val="1"/>
          <w:rtl w:val="0"/>
        </w:rPr>
        <w:t xml:space="preserve">E</w:t>
      </w:r>
      <w:r w:rsidDel="00000000" w:rsidR="00000000" w:rsidRPr="00000000">
        <w:rPr>
          <w:rtl w:val="0"/>
        </w:rPr>
        <w:t xml:space="preserve">, описано в секция 3.3.4.</w:t>
      </w:r>
    </w:p>
    <w:p w:rsidR="00000000" w:rsidDel="00000000" w:rsidP="00000000" w:rsidRDefault="00000000" w:rsidRPr="00000000" w14:paraId="000001D1">
      <w:pPr>
        <w:jc w:val="both"/>
        <w:rPr/>
      </w:pPr>
      <w:r w:rsidDel="00000000" w:rsidR="00000000" w:rsidRPr="00000000">
        <w:rPr>
          <w:rtl w:val="0"/>
        </w:rPr>
        <w:t xml:space="preserve">Двете трансформации на Hough се изчисляват по процедурата от фиг. 3.3. Нека</w:t>
      </w:r>
      <m:oMath>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H</m:t>
            </m:r>
          </m:e>
          <m:sub>
            <m:r>
              <w:rPr>
                <w:rFonts w:ascii="Cambria Math" w:cs="Cambria Math" w:eastAsia="Cambria Math" w:hAnsi="Cambria Math"/>
                <w:sz w:val="28"/>
                <w:szCs w:val="28"/>
              </w:rPr>
              <m:t>κ</m:t>
            </m:r>
          </m:sub>
        </m:sSub>
      </m:oMath>
      <w:r w:rsidDel="00000000" w:rsidR="00000000" w:rsidRPr="00000000">
        <w:rPr>
          <w:rtl w:val="0"/>
        </w:rPr>
        <w:t xml:space="preserve">реферира</w:t>
      </w:r>
      <m:oMath>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H</m:t>
            </m:r>
          </m:e>
          <m:sub>
            <m:r>
              <w:rPr>
                <w:rFonts w:ascii="Cambria Math" w:cs="Cambria Math" w:eastAsia="Cambria Math" w:hAnsi="Cambria Math"/>
                <w:sz w:val="28"/>
                <w:szCs w:val="28"/>
              </w:rPr>
              <m:t>λ</m:t>
            </m:r>
          </m:sub>
        </m:sSub>
      </m:oMath>
      <w:r w:rsidDel="00000000" w:rsidR="00000000" w:rsidRPr="00000000">
        <w:rPr>
          <w:rtl w:val="0"/>
        </w:rPr>
        <w:t xml:space="preserve">или</w:t>
      </w:r>
      <m:oMath>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H</m:t>
            </m:r>
          </m:e>
          <m:sub>
            <m:r>
              <w:rPr>
                <w:rFonts w:ascii="Cambria Math" w:cs="Cambria Math" w:eastAsia="Cambria Math" w:hAnsi="Cambria Math"/>
                <w:sz w:val="28"/>
                <w:szCs w:val="28"/>
              </w:rPr>
              <m:t>μ</m:t>
            </m:r>
          </m:sub>
        </m:sSub>
      </m:oMath>
      <w:r w:rsidDel="00000000" w:rsidR="00000000" w:rsidRPr="00000000">
        <w:rPr>
          <w:rtl w:val="0"/>
        </w:rPr>
        <w:t xml:space="preserve">според етикета</w:t>
      </w:r>
      <m:oMath>
        <m:r>
          <m:t>κ</m:t>
        </m:r>
      </m:oMath>
      <w:r w:rsidDel="00000000" w:rsidR="00000000" w:rsidRPr="00000000">
        <w:rPr>
          <w:rtl w:val="0"/>
        </w:rPr>
        <w:t xml:space="preserve">в </w:t>
      </w:r>
      <w:r w:rsidDel="00000000" w:rsidR="00000000" w:rsidRPr="00000000">
        <w:rPr>
          <w:b w:val="1"/>
          <w:rtl w:val="0"/>
        </w:rPr>
        <w:t xml:space="preserve">ij</w:t>
      </w:r>
      <w:r w:rsidDel="00000000" w:rsidR="00000000" w:rsidRPr="00000000">
        <w:rPr>
          <w:rtl w:val="0"/>
        </w:rPr>
        <w:t xml:space="preserve">-тата точка </w:t>
      </w:r>
      <w:r w:rsidDel="00000000" w:rsidR="00000000" w:rsidRPr="00000000">
        <w:rPr>
          <w:b w:val="1"/>
          <w:rtl w:val="0"/>
        </w:rPr>
        <w:t xml:space="preserve">(x,y)</w:t>
      </w:r>
      <w:r w:rsidDel="00000000" w:rsidR="00000000" w:rsidRPr="00000000">
        <w:rPr>
          <w:rtl w:val="0"/>
        </w:rPr>
        <w:t xml:space="preserve">. За всяка приета точка, съответната линия (3.11) пресича горната и долната част на масива </w:t>
      </w:r>
      <w:r w:rsidDel="00000000" w:rsidR="00000000" w:rsidRPr="00000000">
        <w:rPr>
          <w:b w:val="1"/>
          <w:rtl w:val="0"/>
        </w:rPr>
        <w:t xml:space="preserve">(u,v)</w:t>
      </w:r>
      <w:r w:rsidDel="00000000" w:rsidR="00000000" w:rsidRPr="00000000">
        <w:rPr>
          <w:rtl w:val="0"/>
        </w:rPr>
        <w:t xml:space="preserve"> съответно в точки</w:t>
      </w:r>
      <m:oMath>
        <m:d>
          <m:dPr>
            <m:begChr m:val="("/>
            <m:endChr m:val=")"/>
            <m:ctrlPr>
              <w:rPr>
                <w:rFonts w:ascii="Cambria Math" w:cs="Cambria Math" w:eastAsia="Cambria Math" w:hAnsi="Cambria Math"/>
                <w:sz w:val="28"/>
                <w:szCs w:val="28"/>
              </w:rPr>
            </m:ctrlPr>
          </m:dPr>
          <m:e>
            <m:r>
              <w:rPr>
                <w:rFonts w:ascii="Cambria Math" w:cs="Cambria Math" w:eastAsia="Cambria Math" w:hAnsi="Cambria Math"/>
                <w:sz w:val="28"/>
                <w:szCs w:val="28"/>
              </w:rPr>
              <m:t xml:space="preserve">s,0</m:t>
            </m:r>
          </m:e>
        </m:d>
      </m:oMath>
      <w:r w:rsidDel="00000000" w:rsidR="00000000" w:rsidRPr="00000000">
        <w:rPr>
          <w:rtl w:val="0"/>
        </w:rPr>
        <w:t xml:space="preserve">и</w:t>
      </w:r>
      <m:oMath>
        <m:d>
          <m:dPr>
            <m:begChr m:val="("/>
            <m:endChr m:val=")"/>
          </m:dPr>
          <m:e>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t,v</m:t>
                </m:r>
              </m:e>
              <m:sub>
                <m:r>
                  <w:rPr>
                    <w:rFonts w:ascii="Cambria Math" w:cs="Cambria Math" w:eastAsia="Cambria Math" w:hAnsi="Cambria Math"/>
                    <w:sz w:val="28"/>
                    <w:szCs w:val="28"/>
                  </w:rPr>
                  <m:t xml:space="preserve">1</m:t>
                </m:r>
              </m:sub>
            </m:sSub>
          </m:e>
        </m:d>
      </m:oMath>
      <w:r w:rsidDel="00000000" w:rsidR="00000000" w:rsidRPr="00000000">
        <w:rPr>
          <w:rtl w:val="0"/>
        </w:rPr>
        <w:t xml:space="preserve">. Полученият сегмент с дължина</w:t>
      </w:r>
      <m:oMath>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w</m:t>
            </m:r>
          </m:e>
          <m:sub>
            <m:r>
              <w:rPr>
                <w:rFonts w:ascii="Cambria Math" w:cs="Cambria Math" w:eastAsia="Cambria Math" w:hAnsi="Cambria Math"/>
                <w:sz w:val="28"/>
                <w:szCs w:val="28"/>
              </w:rPr>
              <m:t xml:space="preserve">1</m:t>
            </m:r>
          </m:sub>
        </m:sSub>
      </m:oMath>
      <w:r w:rsidDel="00000000" w:rsidR="00000000" w:rsidRPr="00000000">
        <w:rPr>
          <w:rtl w:val="0"/>
        </w:rPr>
        <w:t xml:space="preserve">се взема равномерно и</w:t>
      </w:r>
      <m:oMath>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H</m:t>
            </m:r>
          </m:e>
          <m:sub>
            <m:r>
              <w:rPr>
                <w:rFonts w:ascii="Cambria Math" w:cs="Cambria Math" w:eastAsia="Cambria Math" w:hAnsi="Cambria Math"/>
                <w:sz w:val="28"/>
                <w:szCs w:val="28"/>
              </w:rPr>
              <m:t>κ</m:t>
            </m:r>
          </m:sub>
        </m:sSub>
      </m:oMath>
      <w:r w:rsidDel="00000000" w:rsidR="00000000" w:rsidRPr="00000000">
        <w:rPr>
          <w:rtl w:val="0"/>
        </w:rPr>
        <w:t xml:space="preserve">се увеличава във всяка от съставните точки. Процедурата на фиг. 3.3. използва следните функции. Първо,</w:t>
      </w:r>
      <m:oMath>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interp</m:t>
            </m:r>
          </m:e>
          <m:sub>
            <m:r>
              <w:rPr>
                <w:rFonts w:ascii="Cambria Math" w:cs="Cambria Math" w:eastAsia="Cambria Math" w:hAnsi="Cambria Math"/>
                <w:sz w:val="28"/>
                <w:szCs w:val="28"/>
              </w:rPr>
              <m:t>α</m:t>
            </m:r>
          </m:sub>
        </m:sSub>
        <m:r>
          <w:rPr>
            <w:rFonts w:ascii="Cambria Math" w:cs="Cambria Math" w:eastAsia="Cambria Math" w:hAnsi="Cambria Math"/>
            <w:sz w:val="28"/>
            <w:szCs w:val="28"/>
          </w:rPr>
          <m:t xml:space="preserve">(p,q)</m:t>
        </m:r>
      </m:oMath>
      <w:r w:rsidDel="00000000" w:rsidR="00000000" w:rsidRPr="00000000">
        <w:rPr>
          <w:rtl w:val="0"/>
        </w:rPr>
        <w:t xml:space="preserve">с</w:t>
      </w:r>
      <m:oMath>
        <m:r>
          <m:t>α</m:t>
        </m:r>
        <m:r>
          <m:t>ϵ</m:t>
        </m:r>
        <m:r>
          <w:rPr>
            <w:rFonts w:ascii="Cambria Math" w:cs="Cambria Math" w:eastAsia="Cambria Math" w:hAnsi="Cambria Math"/>
            <w:sz w:val="28"/>
            <w:szCs w:val="28"/>
          </w:rPr>
          <m:t xml:space="preserve">[0,1]</m:t>
        </m:r>
      </m:oMath>
      <w:r w:rsidDel="00000000" w:rsidR="00000000" w:rsidRPr="00000000">
        <w:rPr>
          <w:rtl w:val="0"/>
        </w:rPr>
        <w:t xml:space="preserve">връща афинната комбинация</w:t>
      </w:r>
      <m:oMath>
        <m:r>
          <w:rPr>
            <w:sz w:val="28"/>
            <w:szCs w:val="28"/>
          </w:rPr>
          <m:t xml:space="preserve">(1-</m:t>
        </m:r>
        <m:r>
          <w:rPr>
            <w:sz w:val="28"/>
            <w:szCs w:val="28"/>
          </w:rPr>
          <m:t>α</m:t>
        </m:r>
        <m:r>
          <w:rPr>
            <w:rFonts w:ascii="Cambria Math" w:cs="Cambria Math" w:eastAsia="Cambria Math" w:hAnsi="Cambria Math"/>
            <w:sz w:val="28"/>
            <w:szCs w:val="28"/>
          </w:rPr>
          <m:t xml:space="preserve">)p+</m:t>
        </m:r>
        <m:r>
          <w:rPr>
            <w:rFonts w:ascii="Cambria Math" w:cs="Cambria Math" w:eastAsia="Cambria Math" w:hAnsi="Cambria Math"/>
            <w:sz w:val="28"/>
            <w:szCs w:val="28"/>
          </w:rPr>
          <m:t>α</m:t>
        </m:r>
        <m:r>
          <w:rPr>
            <w:rFonts w:ascii="Cambria Math" w:cs="Cambria Math" w:eastAsia="Cambria Math" w:hAnsi="Cambria Math"/>
            <w:sz w:val="28"/>
            <w:szCs w:val="28"/>
          </w:rPr>
          <m:t xml:space="preserve">q</m:t>
        </m:r>
      </m:oMath>
      <w:r w:rsidDel="00000000" w:rsidR="00000000" w:rsidRPr="00000000">
        <w:rPr>
          <w:rtl w:val="0"/>
        </w:rPr>
        <w:t xml:space="preserve">. Второ, ”натрупването”(</w:t>
      </w:r>
      <w:r w:rsidDel="00000000" w:rsidR="00000000" w:rsidRPr="00000000">
        <w:rPr>
          <w:b w:val="1"/>
          <w:rtl w:val="0"/>
        </w:rPr>
        <w:t xml:space="preserve">accumulation</w:t>
      </w:r>
      <w:r w:rsidDel="00000000" w:rsidR="00000000" w:rsidRPr="00000000">
        <w:rPr>
          <w:rtl w:val="0"/>
        </w:rPr>
        <w:t xml:space="preserve">)</w:t>
      </w:r>
      <m:oMath>
        <m:r>
          <w:rPr>
            <w:rFonts w:ascii="Cambria Math" w:cs="Cambria Math" w:eastAsia="Cambria Math" w:hAnsi="Cambria Math"/>
            <w:sz w:val="28"/>
            <w:szCs w:val="28"/>
          </w:rPr>
          <m:t xml:space="preserve">H</m:t>
        </m:r>
        <m:r>
          <w:rPr>
            <w:rFonts w:ascii="Cambria Math" w:cs="Cambria Math" w:eastAsia="Cambria Math" w:hAnsi="Cambria Math"/>
            <w:sz w:val="28"/>
            <w:szCs w:val="28"/>
          </w:rPr>
          <m:t>⊕</m:t>
        </m:r>
        <m:r>
          <w:rPr>
            <w:rFonts w:ascii="Cambria Math" w:cs="Cambria Math" w:eastAsia="Cambria Math" w:hAnsi="Cambria Math"/>
            <w:sz w:val="28"/>
            <w:szCs w:val="28"/>
          </w:rPr>
          <m:t xml:space="preserve">(u,v)</m:t>
        </m:r>
      </m:oMath>
      <w:r w:rsidDel="00000000" w:rsidR="00000000" w:rsidRPr="00000000">
        <w:rPr>
          <w:rtl w:val="0"/>
        </w:rPr>
        <w:t xml:space="preserve">е равно на</w:t>
      </w:r>
      <m:oMath>
        <m:r>
          <w:rPr>
            <w:rFonts w:ascii="Cambria Math" w:cs="Cambria Math" w:eastAsia="Cambria Math" w:hAnsi="Cambria Math"/>
            <w:sz w:val="28"/>
            <w:szCs w:val="28"/>
          </w:rPr>
          <m:t xml:space="preserve">H(u,v)</m:t>
        </m:r>
        <m:r>
          <w:rPr>
            <w:rFonts w:ascii="Cambria Math" w:cs="Cambria Math" w:eastAsia="Cambria Math" w:hAnsi="Cambria Math"/>
            <w:sz w:val="28"/>
            <w:szCs w:val="28"/>
          </w:rPr>
          <m:t>←</m:t>
        </m:r>
        <m:r>
          <w:rPr>
            <w:rFonts w:ascii="Cambria Math" w:cs="Cambria Math" w:eastAsia="Cambria Math" w:hAnsi="Cambria Math"/>
            <w:sz w:val="28"/>
            <w:szCs w:val="28"/>
          </w:rPr>
          <m:t xml:space="preserve">H(u,v)+1</m:t>
        </m:r>
      </m:oMath>
      <w:r w:rsidDel="00000000" w:rsidR="00000000" w:rsidRPr="00000000">
        <w:rPr>
          <w:rtl w:val="0"/>
        </w:rPr>
        <w:t xml:space="preserve">, ако </w:t>
      </w:r>
      <w:r w:rsidDel="00000000" w:rsidR="00000000" w:rsidRPr="00000000">
        <w:rPr>
          <w:b w:val="1"/>
          <w:rtl w:val="0"/>
        </w:rPr>
        <w:t xml:space="preserve">u</w:t>
      </w:r>
      <w:r w:rsidDel="00000000" w:rsidR="00000000" w:rsidRPr="00000000">
        <w:rPr>
          <w:rtl w:val="0"/>
        </w:rPr>
        <w:t xml:space="preserve"> и </w:t>
      </w:r>
      <w:r w:rsidDel="00000000" w:rsidR="00000000" w:rsidRPr="00000000">
        <w:rPr>
          <w:b w:val="1"/>
          <w:rtl w:val="0"/>
        </w:rPr>
        <w:t xml:space="preserve">v</w:t>
      </w:r>
      <w:r w:rsidDel="00000000" w:rsidR="00000000" w:rsidRPr="00000000">
        <w:rPr>
          <w:rtl w:val="0"/>
        </w:rPr>
        <w:t xml:space="preserve"> са цели числа. Обаче в общия случай, четирите пиксела най-близки до </w:t>
      </w:r>
      <w:r w:rsidDel="00000000" w:rsidR="00000000" w:rsidRPr="00000000">
        <w:rPr>
          <w:b w:val="1"/>
          <w:rtl w:val="0"/>
        </w:rPr>
        <w:t xml:space="preserve">(u,v)</w:t>
      </w:r>
      <w:r w:rsidDel="00000000" w:rsidR="00000000" w:rsidRPr="00000000">
        <w:rPr>
          <w:rtl w:val="0"/>
        </w:rPr>
        <w:t xml:space="preserve"> се обновяват от съответните билинейни интерполационни тегла(</w:t>
      </w:r>
      <w:r w:rsidDel="00000000" w:rsidR="00000000" w:rsidRPr="00000000">
        <w:rPr>
          <w:b w:val="1"/>
          <w:rtl w:val="0"/>
        </w:rPr>
        <w:t xml:space="preserve">bilinear-interpolation weights</w:t>
      </w:r>
      <w:r w:rsidDel="00000000" w:rsidR="00000000" w:rsidRPr="00000000">
        <w:rPr>
          <w:rtl w:val="0"/>
        </w:rPr>
        <w:t xml:space="preserve">)(която сума е 1).</w:t>
      </w:r>
    </w:p>
    <w:p w:rsidR="00000000" w:rsidDel="00000000" w:rsidP="00000000" w:rsidRDefault="00000000" w:rsidRPr="00000000" w14:paraId="000001D2">
      <w:pPr>
        <w:jc w:val="both"/>
        <w:rPr/>
      </w:pPr>
      <w:r w:rsidDel="00000000" w:rsidR="00000000" w:rsidRPr="00000000">
        <w:rPr/>
        <w:drawing>
          <wp:inline distB="114300" distT="114300" distL="114300" distR="114300">
            <wp:extent cx="5760410" cy="2933700"/>
            <wp:effectExtent b="0" l="0" r="0" t="0"/>
            <wp:docPr id="20" name="image14.png"/>
            <a:graphic>
              <a:graphicData uri="http://schemas.openxmlformats.org/drawingml/2006/picture">
                <pic:pic>
                  <pic:nvPicPr>
                    <pic:cNvPr id="0" name="image14.png"/>
                    <pic:cNvPicPr preferRelativeResize="0"/>
                  </pic:nvPicPr>
                  <pic:blipFill>
                    <a:blip r:embed="rId86"/>
                    <a:srcRect b="0" l="0" r="0" t="0"/>
                    <a:stretch>
                      <a:fillRect/>
                    </a:stretch>
                  </pic:blipFill>
                  <pic:spPr>
                    <a:xfrm>
                      <a:off x="0" y="0"/>
                      <a:ext cx="576041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1D3">
      <w:pPr>
        <w:spacing w:after="200" w:line="240" w:lineRule="auto"/>
        <w:ind w:left="360" w:firstLine="0"/>
        <w:jc w:val="both"/>
        <w:rPr>
          <w:i w:val="1"/>
          <w:color w:val="44546a"/>
          <w:sz w:val="18"/>
          <w:szCs w:val="18"/>
        </w:rPr>
      </w:pPr>
      <w:r w:rsidDel="00000000" w:rsidR="00000000" w:rsidRPr="00000000">
        <w:rPr>
          <w:i w:val="1"/>
          <w:color w:val="44546a"/>
          <w:sz w:val="18"/>
          <w:szCs w:val="18"/>
          <w:rtl w:val="0"/>
        </w:rPr>
        <w:t xml:space="preserve">Фиг. 3.3 Трансформация на Hough. Всеки градиентен пиксел </w:t>
      </w:r>
      <w:r w:rsidDel="00000000" w:rsidR="00000000" w:rsidRPr="00000000">
        <w:rPr>
          <w:b w:val="1"/>
          <w:i w:val="1"/>
          <w:color w:val="44546a"/>
          <w:sz w:val="18"/>
          <w:szCs w:val="18"/>
          <w:rtl w:val="0"/>
        </w:rPr>
        <w:t xml:space="preserve">(x,y)</w:t>
      </w:r>
      <w:r w:rsidDel="00000000" w:rsidR="00000000" w:rsidRPr="00000000">
        <w:rPr>
          <w:i w:val="1"/>
          <w:color w:val="44546a"/>
          <w:sz w:val="18"/>
          <w:szCs w:val="18"/>
          <w:rtl w:val="0"/>
        </w:rPr>
        <w:t xml:space="preserve"> обозначен с</w:t>
      </w:r>
      <m:oMath>
        <m:r>
          <m:t>κ</m:t>
        </m:r>
        <m:r>
          <m:t>ϵ</m:t>
        </m:r>
        <m:d>
          <m:dPr>
            <m:begChr m:val="{"/>
            <m:endChr m:val="}"/>
            <m:ctrlPr>
              <w:rPr>
                <w:rFonts w:ascii="Cambria Math" w:cs="Cambria Math" w:eastAsia="Cambria Math" w:hAnsi="Cambria Math"/>
                <w:sz w:val="28"/>
                <w:szCs w:val="28"/>
              </w:rPr>
            </m:ctrlPr>
          </m:dPr>
          <m:e>
            <m:r>
              <m:t>λ</m:t>
            </m:r>
            <m:r>
              <w:rPr>
                <w:rFonts w:ascii="Cambria Math" w:cs="Cambria Math" w:eastAsia="Cambria Math" w:hAnsi="Cambria Math"/>
                <w:sz w:val="28"/>
                <w:szCs w:val="28"/>
              </w:rPr>
              <m:t xml:space="preserve">,</m:t>
            </m:r>
            <m:r>
              <w:rPr>
                <w:rFonts w:ascii="Cambria Math" w:cs="Cambria Math" w:eastAsia="Cambria Math" w:hAnsi="Cambria Math"/>
                <w:sz w:val="28"/>
                <w:szCs w:val="28"/>
              </w:rPr>
              <m:t>μ</m:t>
            </m:r>
          </m:e>
        </m:d>
      </m:oMath>
      <w:r w:rsidDel="00000000" w:rsidR="00000000" w:rsidRPr="00000000">
        <w:rPr>
          <w:i w:val="1"/>
          <w:color w:val="44546a"/>
          <w:sz w:val="18"/>
          <w:szCs w:val="18"/>
          <w:rtl w:val="0"/>
        </w:rPr>
        <w:t xml:space="preserve">се преобразува в линия</w:t>
      </w:r>
      <m:oMath>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u</m:t>
            </m:r>
          </m:e>
          <m:sub>
            <m:r>
              <w:rPr>
                <w:rFonts w:ascii="Cambria Math" w:cs="Cambria Math" w:eastAsia="Cambria Math" w:hAnsi="Cambria Math"/>
                <w:sz w:val="28"/>
                <w:szCs w:val="28"/>
              </w:rPr>
              <m:t>κ</m:t>
            </m:r>
          </m:sub>
        </m:sSub>
        <m:r>
          <w:rPr>
            <w:rFonts w:ascii="Cambria Math" w:cs="Cambria Math" w:eastAsia="Cambria Math" w:hAnsi="Cambria Math"/>
            <w:sz w:val="28"/>
            <w:szCs w:val="28"/>
          </w:rPr>
          <m:t xml:space="preserve">(x,y,v)</m:t>
        </m:r>
      </m:oMath>
      <w:r w:rsidDel="00000000" w:rsidR="00000000" w:rsidRPr="00000000">
        <w:rPr>
          <w:i w:val="1"/>
          <w:color w:val="44546a"/>
          <w:sz w:val="18"/>
          <w:szCs w:val="18"/>
          <w:rtl w:val="0"/>
        </w:rPr>
        <w:t xml:space="preserve">при преобразуване с</w:t>
      </w:r>
      <m:oMath>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H</m:t>
            </m:r>
          </m:e>
          <m:sub>
            <m:r>
              <w:rPr>
                <w:rFonts w:ascii="Cambria Math" w:cs="Cambria Math" w:eastAsia="Cambria Math" w:hAnsi="Cambria Math"/>
                <w:sz w:val="28"/>
                <w:szCs w:val="28"/>
              </w:rPr>
              <m:t>κ</m:t>
            </m:r>
          </m:sub>
        </m:sSub>
      </m:oMath>
      <w:r w:rsidDel="00000000" w:rsidR="00000000" w:rsidRPr="00000000">
        <w:rPr>
          <w:i w:val="1"/>
          <w:color w:val="44546a"/>
          <w:sz w:val="18"/>
          <w:szCs w:val="18"/>
          <w:rtl w:val="0"/>
        </w:rPr>
        <w:t xml:space="preserve"> . Операторите</w:t>
      </w:r>
      <m:oMath>
        <m:r>
          <w:rPr>
            <w:rFonts w:ascii="Cambria Math" w:cs="Cambria Math" w:eastAsia="Cambria Math" w:hAnsi="Cambria Math"/>
            <w:sz w:val="28"/>
            <w:szCs w:val="28"/>
          </w:rPr>
          <m:t xml:space="preserve">H</m:t>
        </m:r>
        <m:r>
          <w:rPr>
            <w:rFonts w:ascii="Cambria Math" w:cs="Cambria Math" w:eastAsia="Cambria Math" w:hAnsi="Cambria Math"/>
            <w:sz w:val="28"/>
            <w:szCs w:val="28"/>
          </w:rPr>
          <m:t>⊕</m:t>
        </m:r>
        <m:r>
          <w:rPr>
            <w:rFonts w:ascii="Cambria Math" w:cs="Cambria Math" w:eastAsia="Cambria Math" w:hAnsi="Cambria Math"/>
            <w:sz w:val="28"/>
            <w:szCs w:val="28"/>
          </w:rPr>
          <m:t xml:space="preserve">p</m:t>
        </m:r>
      </m:oMath>
      <w:r w:rsidDel="00000000" w:rsidR="00000000" w:rsidRPr="00000000">
        <w:rPr>
          <w:i w:val="1"/>
          <w:color w:val="44546a"/>
          <w:sz w:val="18"/>
          <w:szCs w:val="18"/>
          <w:rtl w:val="0"/>
        </w:rPr>
        <w:t xml:space="preserve">и</w:t>
      </w:r>
      <m:oMath>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interp</m:t>
            </m:r>
          </m:e>
          <m:sub>
            <m:r>
              <w:rPr>
                <w:rFonts w:ascii="Cambria Math" w:cs="Cambria Math" w:eastAsia="Cambria Math" w:hAnsi="Cambria Math"/>
                <w:sz w:val="28"/>
                <w:szCs w:val="28"/>
              </w:rPr>
              <m:t>α</m:t>
            </m:r>
          </m:sub>
        </m:sSub>
        <m:r>
          <w:rPr>
            <w:rFonts w:ascii="Cambria Math" w:cs="Cambria Math" w:eastAsia="Cambria Math" w:hAnsi="Cambria Math"/>
            <w:sz w:val="28"/>
            <w:szCs w:val="28"/>
          </w:rPr>
          <m:t xml:space="preserve">(p,q)</m:t>
        </m:r>
      </m:oMath>
      <w:r w:rsidDel="00000000" w:rsidR="00000000" w:rsidRPr="00000000">
        <w:rPr>
          <w:i w:val="1"/>
          <w:color w:val="44546a"/>
          <w:sz w:val="18"/>
          <w:szCs w:val="18"/>
          <w:rtl w:val="0"/>
        </w:rPr>
        <w:t xml:space="preserve">извършват съответно съответното натрупване и линейна интерполация. Детайли в секция 3.3.5.</w:t>
      </w:r>
    </w:p>
    <w:p w:rsidR="00000000" w:rsidDel="00000000" w:rsidP="00000000" w:rsidRDefault="00000000" w:rsidRPr="00000000" w14:paraId="000001D4">
      <w:pPr>
        <w:spacing w:after="0" w:lineRule="auto"/>
        <w:ind w:left="360" w:firstLine="0"/>
        <w:jc w:val="both"/>
        <w:rPr/>
      </w:pPr>
      <w:r w:rsidDel="00000000" w:rsidR="00000000" w:rsidRPr="00000000">
        <w:rPr>
          <w:b w:val="1"/>
          <w:rtl w:val="0"/>
        </w:rPr>
        <w:t xml:space="preserve">3.3.6 </w:t>
      </w:r>
      <w:r w:rsidDel="00000000" w:rsidR="00000000" w:rsidRPr="00000000">
        <w:rPr>
          <w:rtl w:val="0"/>
        </w:rPr>
        <w:t xml:space="preserve">Анализи на Hough.</w:t>
      </w:r>
    </w:p>
    <w:p w:rsidR="00000000" w:rsidDel="00000000" w:rsidP="00000000" w:rsidRDefault="00000000" w:rsidRPr="00000000" w14:paraId="000001D5">
      <w:pPr>
        <w:jc w:val="both"/>
        <w:rPr/>
      </w:pPr>
      <w:r w:rsidDel="00000000" w:rsidR="00000000" w:rsidRPr="00000000">
        <w:rPr>
          <w:rtl w:val="0"/>
        </w:rPr>
        <w:t xml:space="preserve">Локалните координати дефинирани в секция 3.3.4 гарантират, че двете трансформации</w:t>
      </w:r>
      <m:oMath>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H</m:t>
            </m:r>
          </m:e>
          <m:sub>
            <m:r>
              <w:rPr>
                <w:rFonts w:ascii="Cambria Math" w:cs="Cambria Math" w:eastAsia="Cambria Math" w:hAnsi="Cambria Math"/>
                <w:sz w:val="28"/>
                <w:szCs w:val="28"/>
              </w:rPr>
              <m:t>λ</m:t>
            </m:r>
          </m:sub>
        </m:sSub>
      </m:oMath>
      <w:r w:rsidDel="00000000" w:rsidR="00000000" w:rsidRPr="00000000">
        <w:rPr>
          <w:rtl w:val="0"/>
        </w:rPr>
        <w:t xml:space="preserve">и</w:t>
      </w:r>
      <m:oMath>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H</m:t>
            </m:r>
          </m:e>
          <m:sub>
            <m:r>
              <w:rPr>
                <w:rFonts w:ascii="Cambria Math" w:cs="Cambria Math" w:eastAsia="Cambria Math" w:hAnsi="Cambria Math"/>
                <w:sz w:val="28"/>
                <w:szCs w:val="28"/>
              </w:rPr>
              <m:t>μ</m:t>
            </m:r>
          </m:sub>
        </m:sSub>
      </m:oMath>
      <w:r w:rsidDel="00000000" w:rsidR="00000000" w:rsidRPr="00000000">
        <w:rPr>
          <w:rtl w:val="0"/>
        </w:rPr>
        <w:t xml:space="preserve">имат еднаква структура. Следователно индексите</w:t>
      </w:r>
      <m:oMath>
        <m:r>
          <m:t>λ</m:t>
        </m:r>
      </m:oMath>
      <w:r w:rsidDel="00000000" w:rsidR="00000000" w:rsidRPr="00000000">
        <w:rPr>
          <w:rtl w:val="0"/>
        </w:rPr>
        <w:t xml:space="preserve">и</w:t>
      </w:r>
      <m:oMath>
        <m:r>
          <m:t>μ</m:t>
        </m:r>
      </m:oMath>
      <w:r w:rsidDel="00000000" w:rsidR="00000000" w:rsidRPr="00000000">
        <w:rPr>
          <w:rtl w:val="0"/>
        </w:rPr>
        <w:t xml:space="preserve">ще бъдат подтиснати за момента. Трябва да се припомни, че всеки Hough клъстер отговаря на линия в пространството на изображението и, че колинеарното множесто от Hough клъстери съответства на молив(???) от линии в пространството на изображението, както е показано на фиг. 3.1. От това следва, че всички линии в молив(???) могат да бъдат разпознати едновременно, като се </w:t>
      </w:r>
      <w:r w:rsidDel="00000000" w:rsidR="00000000" w:rsidRPr="00000000">
        <w:rPr>
          <w:i w:val="1"/>
          <w:rtl w:val="0"/>
        </w:rPr>
        <w:t xml:space="preserve">измие</w:t>
      </w:r>
      <w:r w:rsidDel="00000000" w:rsidR="00000000" w:rsidRPr="00000000">
        <w:rPr>
          <w:rtl w:val="0"/>
        </w:rPr>
        <w:t xml:space="preserve">(</w:t>
      </w:r>
      <w:r w:rsidDel="00000000" w:rsidR="00000000" w:rsidRPr="00000000">
        <w:rPr>
          <w:b w:val="1"/>
          <w:rtl w:val="0"/>
        </w:rPr>
        <w:t xml:space="preserve">sweeping</w:t>
      </w:r>
      <w:r w:rsidDel="00000000" w:rsidR="00000000" w:rsidRPr="00000000">
        <w:rPr>
          <w:rtl w:val="0"/>
        </w:rPr>
        <w:t xml:space="preserve">) пространството на Hough </w:t>
      </w:r>
      <w:r w:rsidDel="00000000" w:rsidR="00000000" w:rsidRPr="00000000">
        <w:rPr>
          <w:b w:val="1"/>
          <w:rtl w:val="0"/>
        </w:rPr>
        <w:t xml:space="preserve">H</w:t>
      </w:r>
      <w:r w:rsidDel="00000000" w:rsidR="00000000" w:rsidRPr="00000000">
        <w:rPr>
          <w:rtl w:val="0"/>
        </w:rPr>
        <w:t xml:space="preserve"> с линия, която изрязва 1-D среза през хистограмата. Като се припомни в раздел 3.3.5, че Hough пиковете най-вероятно са разположени по хоризонтална ос(съответстващи на фронтално успоредна поза дъската). Следователно подходяща параметризация на линията на размах(</w:t>
      </w:r>
      <w:r w:rsidDel="00000000" w:rsidR="00000000" w:rsidRPr="00000000">
        <w:rPr>
          <w:b w:val="1"/>
          <w:rtl w:val="0"/>
        </w:rPr>
        <w:t xml:space="preserve">sweep-line</w:t>
      </w:r>
      <w:r w:rsidDel="00000000" w:rsidR="00000000" w:rsidRPr="00000000">
        <w:rPr>
          <w:rtl w:val="0"/>
        </w:rPr>
        <w:t xml:space="preserve">) е да се променя едната крайна точка </w:t>
      </w:r>
      <w:r w:rsidDel="00000000" w:rsidR="00000000" w:rsidRPr="00000000">
        <w:rPr>
          <w:b w:val="1"/>
          <w:rtl w:val="0"/>
        </w:rPr>
        <w:t xml:space="preserve">(0,s)</w:t>
      </w:r>
      <w:r w:rsidDel="00000000" w:rsidR="00000000" w:rsidRPr="00000000">
        <w:rPr>
          <w:rtl w:val="0"/>
        </w:rPr>
        <w:t xml:space="preserve"> по левия ръб, като същевременно се променя другата крайна точка</w:t>
      </w:r>
      <m:oMath>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(u</m:t>
            </m:r>
          </m:e>
          <m:sub>
            <m:r>
              <w:rPr>
                <w:rFonts w:ascii="Cambria Math" w:cs="Cambria Math" w:eastAsia="Cambria Math" w:hAnsi="Cambria Math"/>
                <w:sz w:val="28"/>
                <w:szCs w:val="28"/>
              </w:rPr>
              <m:t xml:space="preserve">1</m:t>
            </m:r>
          </m:sub>
        </m:sSub>
        <m:r>
          <w:rPr>
            <w:rFonts w:ascii="Cambria Math" w:cs="Cambria Math" w:eastAsia="Cambria Math" w:hAnsi="Cambria Math"/>
            <w:sz w:val="28"/>
            <w:szCs w:val="28"/>
          </w:rPr>
          <m:t xml:space="preserve">,1)</m:t>
        </m:r>
      </m:oMath>
      <w:r w:rsidDel="00000000" w:rsidR="00000000" w:rsidRPr="00000000">
        <w:rPr>
          <w:rtl w:val="0"/>
        </w:rPr>
        <w:t xml:space="preserve">по десния ръб, както е показано на фиг. 3.4. Тази схема има желаното свойство да взема проби по-плътно около средната линия</w:t>
      </w:r>
      <m:oMath>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(u,v</m:t>
            </m:r>
          </m:e>
          <m:sub>
            <m:r>
              <w:rPr>
                <w:rFonts w:ascii="Cambria Math" w:cs="Cambria Math" w:eastAsia="Cambria Math" w:hAnsi="Cambria Math"/>
                <w:sz w:val="28"/>
                <w:szCs w:val="28"/>
              </w:rPr>
              <m:t xml:space="preserve">1</m:t>
            </m:r>
          </m:sub>
        </m:sSub>
        <m:r>
          <w:rPr>
            <w:rFonts w:ascii="Cambria Math" w:cs="Cambria Math" w:eastAsia="Cambria Math" w:hAnsi="Cambria Math"/>
            <w:sz w:val="28"/>
            <w:szCs w:val="28"/>
          </w:rPr>
          <m:t xml:space="preserve">)</m:t>
        </m:r>
      </m:oMath>
      <w:r w:rsidDel="00000000" w:rsidR="00000000" w:rsidRPr="00000000">
        <w:rPr>
          <w:rtl w:val="0"/>
        </w:rPr>
        <w:t xml:space="preserve">. Също е полезно да се отбележи, че параметрите </w:t>
      </w:r>
      <w:r w:rsidDel="00000000" w:rsidR="00000000" w:rsidRPr="00000000">
        <w:rPr>
          <w:b w:val="1"/>
          <w:rtl w:val="0"/>
        </w:rPr>
        <w:t xml:space="preserve">s</w:t>
      </w:r>
      <w:r w:rsidDel="00000000" w:rsidR="00000000" w:rsidRPr="00000000">
        <w:rPr>
          <w:rtl w:val="0"/>
        </w:rPr>
        <w:t xml:space="preserve"> и </w:t>
      </w:r>
      <w:r w:rsidDel="00000000" w:rsidR="00000000" w:rsidRPr="00000000">
        <w:rPr>
          <w:b w:val="1"/>
          <w:rtl w:val="0"/>
        </w:rPr>
        <w:t xml:space="preserve">t</w:t>
      </w:r>
      <w:r w:rsidDel="00000000" w:rsidR="00000000" w:rsidRPr="00000000">
        <w:rPr>
          <w:rtl w:val="0"/>
        </w:rPr>
        <w:t xml:space="preserve"> на линията на размах(</w:t>
      </w:r>
      <w:r w:rsidDel="00000000" w:rsidR="00000000" w:rsidRPr="00000000">
        <w:rPr>
          <w:b w:val="1"/>
          <w:rtl w:val="0"/>
        </w:rPr>
        <w:t xml:space="preserve">sweep-line</w:t>
      </w:r>
      <w:r w:rsidDel="00000000" w:rsidR="00000000" w:rsidRPr="00000000">
        <w:rPr>
          <w:rtl w:val="0"/>
        </w:rPr>
        <w:t xml:space="preserve">) могат да се използват за представяне на върха на съответния молив(???). Локалните координати</w:t>
      </w:r>
      <m:oMath>
        <m:r>
          <w:rPr>
            <w:rFonts w:ascii="Cambria Math" w:cs="Cambria Math" w:eastAsia="Cambria Math" w:hAnsi="Cambria Math"/>
            <w:sz w:val="28"/>
            <w:szCs w:val="28"/>
          </w:rPr>
          <m:t xml:space="preserve">p'</m:t>
        </m:r>
      </m:oMath>
      <w:r w:rsidDel="00000000" w:rsidR="00000000" w:rsidRPr="00000000">
        <w:rPr>
          <w:rtl w:val="0"/>
        </w:rPr>
        <w:t xml:space="preserve">и</w:t>
      </w:r>
      <m:oMath>
        <m:r>
          <w:rPr>
            <w:rFonts w:ascii="Cambria Math" w:cs="Cambria Math" w:eastAsia="Cambria Math" w:hAnsi="Cambria Math"/>
            <w:sz w:val="28"/>
            <w:szCs w:val="28"/>
          </w:rPr>
          <m:t xml:space="preserve">q'</m:t>
        </m:r>
      </m:oMath>
      <w:r w:rsidDel="00000000" w:rsidR="00000000" w:rsidRPr="00000000">
        <w:rPr>
          <w:rtl w:val="0"/>
        </w:rPr>
        <w:t xml:space="preserve">са</w:t>
      </w:r>
      <m:oMath>
        <m:r>
          <w:rPr>
            <w:rFonts w:ascii="Cambria Math" w:cs="Cambria Math" w:eastAsia="Cambria Math" w:hAnsi="Cambria Math"/>
            <w:sz w:val="28"/>
            <w:szCs w:val="28"/>
          </w:rPr>
          <m:t xml:space="preserve">p'</m:t>
        </m:r>
        <m:r>
          <w:rPr>
            <w:rFonts w:ascii="Cambria Math" w:cs="Cambria Math" w:eastAsia="Cambria Math" w:hAnsi="Cambria Math"/>
            <w:sz w:val="28"/>
            <w:szCs w:val="28"/>
          </w:rPr>
          <m:t>≃</m:t>
        </m:r>
        <m:sSup>
          <m:sSupPr>
            <m:ctrlPr>
              <w:rPr>
                <w:rFonts w:ascii="Cambria Math" w:cs="Cambria Math" w:eastAsia="Cambria Math" w:hAnsi="Cambria Math"/>
                <w:sz w:val="28"/>
                <w:szCs w:val="28"/>
              </w:rPr>
            </m:ctrlPr>
          </m:sSupPr>
          <m:e>
            <m:r>
              <w:rPr>
                <w:rFonts w:ascii="Cambria Math" w:cs="Cambria Math" w:eastAsia="Cambria Math" w:hAnsi="Cambria Math"/>
                <w:sz w:val="28"/>
                <w:szCs w:val="28"/>
              </w:rPr>
              <m:t xml:space="preserve">(</m:t>
            </m:r>
            <m:sSubSup>
              <m:sSubSupPr>
                <m:ctrlPr>
                  <w:rPr>
                    <w:rFonts w:ascii="Cambria Math" w:cs="Cambria Math" w:eastAsia="Cambria Math" w:hAnsi="Cambria Math"/>
                    <w:sz w:val="28"/>
                    <w:szCs w:val="28"/>
                  </w:rPr>
                </m:ctrlPr>
              </m:sSubSupPr>
              <m:e>
                <m:r>
                  <w:rPr>
                    <w:rFonts w:ascii="Cambria Math" w:cs="Cambria Math" w:eastAsia="Cambria Math" w:hAnsi="Cambria Math"/>
                    <w:sz w:val="28"/>
                    <w:szCs w:val="28"/>
                  </w:rPr>
                  <m:t xml:space="preserve">l</m:t>
                </m:r>
              </m:e>
              <m:sub>
                <m:r>
                  <w:rPr>
                    <w:rFonts w:ascii="Cambria Math" w:cs="Cambria Math" w:eastAsia="Cambria Math" w:hAnsi="Cambria Math"/>
                    <w:sz w:val="28"/>
                    <w:szCs w:val="28"/>
                  </w:rPr>
                  <m:t xml:space="preserve">s</m:t>
                </m:r>
              </m:sub>
              <m:sup>
                <m:r>
                  <w:rPr>
                    <w:rFonts w:ascii="Cambria Math" w:cs="Cambria Math" w:eastAsia="Cambria Math" w:hAnsi="Cambria Math"/>
                    <w:sz w:val="28"/>
                    <w:szCs w:val="28"/>
                  </w:rPr>
                  <m:t xml:space="preserve">'</m:t>
                </m:r>
              </m:sup>
            </m:sSubSup>
            <m:r>
              <w:rPr>
                <w:rFonts w:ascii="Cambria Math" w:cs="Cambria Math" w:eastAsia="Cambria Math" w:hAnsi="Cambria Math"/>
                <w:sz w:val="28"/>
                <w:szCs w:val="28"/>
              </w:rPr>
              <m:t>×</m:t>
            </m:r>
            <m:sSubSup>
              <m:sSubSupPr>
                <m:ctrlPr>
                  <w:rPr>
                    <w:rFonts w:ascii="Cambria Math" w:cs="Cambria Math" w:eastAsia="Cambria Math" w:hAnsi="Cambria Math"/>
                    <w:sz w:val="28"/>
                    <w:szCs w:val="28"/>
                  </w:rPr>
                </m:ctrlPr>
              </m:sSubSupPr>
              <m:e>
                <m:r>
                  <w:rPr>
                    <w:rFonts w:ascii="Cambria Math" w:cs="Cambria Math" w:eastAsia="Cambria Math" w:hAnsi="Cambria Math"/>
                    <w:sz w:val="28"/>
                    <w:szCs w:val="28"/>
                  </w:rPr>
                  <m:t xml:space="preserve">l</m:t>
                </m:r>
              </m:e>
              <m:sub>
                <m:r>
                  <w:rPr>
                    <w:rFonts w:ascii="Cambria Math" w:cs="Cambria Math" w:eastAsia="Cambria Math" w:hAnsi="Cambria Math"/>
                    <w:sz w:val="28"/>
                    <w:szCs w:val="28"/>
                  </w:rPr>
                  <m:t xml:space="preserve">t</m:t>
                </m:r>
              </m:sub>
              <m:sup>
                <m:r>
                  <w:rPr>
                    <w:rFonts w:ascii="Cambria Math" w:cs="Cambria Math" w:eastAsia="Cambria Math" w:hAnsi="Cambria Math"/>
                    <w:sz w:val="28"/>
                    <w:szCs w:val="28"/>
                  </w:rPr>
                  <m:t xml:space="preserve">'</m:t>
                </m:r>
              </m:sup>
            </m:sSubSup>
            <m:r>
              <w:rPr>
                <w:rFonts w:ascii="Cambria Math" w:cs="Cambria Math" w:eastAsia="Cambria Math" w:hAnsi="Cambria Math"/>
                <w:sz w:val="28"/>
                <w:szCs w:val="28"/>
              </w:rPr>
              <m:t xml:space="preserve">)</m:t>
            </m:r>
          </m:e>
          <m:sup>
            <m:r>
              <w:rPr>
                <w:rFonts w:ascii="Cambria Math" w:cs="Cambria Math" w:eastAsia="Cambria Math" w:hAnsi="Cambria Math"/>
                <w:sz w:val="28"/>
                <w:szCs w:val="28"/>
              </w:rPr>
              <m:t xml:space="preserve">T</m:t>
            </m:r>
          </m:sup>
        </m:sSup>
      </m:oMath>
      <w:r w:rsidDel="00000000" w:rsidR="00000000" w:rsidRPr="00000000">
        <w:rPr>
          <w:rtl w:val="0"/>
        </w:rPr>
        <w:t xml:space="preserve">и</w:t>
      </w:r>
      <m:oMath>
        <m:r>
          <w:rPr>
            <w:rFonts w:ascii="Cambria Math" w:cs="Cambria Math" w:eastAsia="Cambria Math" w:hAnsi="Cambria Math"/>
            <w:sz w:val="28"/>
            <w:szCs w:val="28"/>
          </w:rPr>
          <m:t xml:space="preserve">q'</m:t>
        </m:r>
        <m:r>
          <w:rPr>
            <w:rFonts w:ascii="Cambria Math" w:cs="Cambria Math" w:eastAsia="Cambria Math" w:hAnsi="Cambria Math"/>
            <w:sz w:val="28"/>
            <w:szCs w:val="28"/>
          </w:rPr>
          <m:t>≃</m:t>
        </m:r>
        <m:sSup>
          <m:sSupPr>
            <m:ctrlPr>
              <w:rPr>
                <w:rFonts w:ascii="Cambria Math" w:cs="Cambria Math" w:eastAsia="Cambria Math" w:hAnsi="Cambria Math"/>
                <w:sz w:val="28"/>
                <w:szCs w:val="28"/>
              </w:rPr>
            </m:ctrlPr>
          </m:sSupPr>
          <m:e>
            <m:r>
              <w:rPr>
                <w:rFonts w:ascii="Cambria Math" w:cs="Cambria Math" w:eastAsia="Cambria Math" w:hAnsi="Cambria Math"/>
                <w:sz w:val="28"/>
                <w:szCs w:val="28"/>
              </w:rPr>
              <m:t xml:space="preserve">(</m:t>
            </m:r>
            <m:sSubSup>
              <m:sSubSupPr>
                <m:ctrlPr>
                  <w:rPr>
                    <w:rFonts w:ascii="Cambria Math" w:cs="Cambria Math" w:eastAsia="Cambria Math" w:hAnsi="Cambria Math"/>
                    <w:sz w:val="28"/>
                    <w:szCs w:val="28"/>
                  </w:rPr>
                </m:ctrlPr>
              </m:sSubSupPr>
              <m:e>
                <m:r>
                  <w:rPr>
                    <w:rFonts w:ascii="Cambria Math" w:cs="Cambria Math" w:eastAsia="Cambria Math" w:hAnsi="Cambria Math"/>
                    <w:sz w:val="28"/>
                    <w:szCs w:val="28"/>
                  </w:rPr>
                  <m:t xml:space="preserve">m</m:t>
                </m:r>
              </m:e>
              <m:sub>
                <m:r>
                  <w:rPr>
                    <w:rFonts w:ascii="Cambria Math" w:cs="Cambria Math" w:eastAsia="Cambria Math" w:hAnsi="Cambria Math"/>
                    <w:sz w:val="28"/>
                    <w:szCs w:val="28"/>
                  </w:rPr>
                  <m:t xml:space="preserve">s</m:t>
                </m:r>
              </m:sub>
              <m:sup>
                <m:r>
                  <w:rPr>
                    <w:rFonts w:ascii="Cambria Math" w:cs="Cambria Math" w:eastAsia="Cambria Math" w:hAnsi="Cambria Math"/>
                    <w:sz w:val="28"/>
                    <w:szCs w:val="28"/>
                  </w:rPr>
                  <m:t xml:space="preserve">'</m:t>
                </m:r>
              </m:sup>
            </m:sSubSup>
            <m:r>
              <w:rPr>
                <w:rFonts w:ascii="Cambria Math" w:cs="Cambria Math" w:eastAsia="Cambria Math" w:hAnsi="Cambria Math"/>
                <w:sz w:val="28"/>
                <w:szCs w:val="28"/>
              </w:rPr>
              <m:t>×</m:t>
            </m:r>
            <m:sSubSup>
              <m:sSubSupPr>
                <m:ctrlPr>
                  <w:rPr>
                    <w:rFonts w:ascii="Cambria Math" w:cs="Cambria Math" w:eastAsia="Cambria Math" w:hAnsi="Cambria Math"/>
                    <w:sz w:val="28"/>
                    <w:szCs w:val="28"/>
                  </w:rPr>
                </m:ctrlPr>
              </m:sSubSupPr>
              <m:e>
                <m:r>
                  <w:rPr>
                    <w:rFonts w:ascii="Cambria Math" w:cs="Cambria Math" w:eastAsia="Cambria Math" w:hAnsi="Cambria Math"/>
                    <w:sz w:val="28"/>
                    <w:szCs w:val="28"/>
                  </w:rPr>
                  <m:t xml:space="preserve">m</m:t>
                </m:r>
              </m:e>
              <m:sub>
                <m:r>
                  <w:rPr>
                    <w:rFonts w:ascii="Cambria Math" w:cs="Cambria Math" w:eastAsia="Cambria Math" w:hAnsi="Cambria Math"/>
                    <w:sz w:val="28"/>
                    <w:szCs w:val="28"/>
                  </w:rPr>
                  <m:t xml:space="preserve">t</m:t>
                </m:r>
              </m:sub>
              <m:sup>
                <m:r>
                  <w:rPr>
                    <w:rFonts w:ascii="Cambria Math" w:cs="Cambria Math" w:eastAsia="Cambria Math" w:hAnsi="Cambria Math"/>
                    <w:sz w:val="28"/>
                    <w:szCs w:val="28"/>
                  </w:rPr>
                  <m:t xml:space="preserve">'</m:t>
                </m:r>
              </m:sup>
            </m:sSubSup>
            <m:r>
              <w:rPr>
                <w:rFonts w:ascii="Cambria Math" w:cs="Cambria Math" w:eastAsia="Cambria Math" w:hAnsi="Cambria Math"/>
                <w:sz w:val="28"/>
                <w:szCs w:val="28"/>
              </w:rPr>
              <m:t xml:space="preserve">)</m:t>
            </m:r>
          </m:e>
          <m:sup>
            <m:r>
              <w:rPr>
                <w:rFonts w:ascii="Cambria Math" w:cs="Cambria Math" w:eastAsia="Cambria Math" w:hAnsi="Cambria Math"/>
                <w:sz w:val="28"/>
                <w:szCs w:val="28"/>
              </w:rPr>
              <m:t xml:space="preserve">T</m:t>
            </m:r>
          </m:sup>
        </m:sSup>
      </m:oMath>
      <w:r w:rsidDel="00000000" w:rsidR="00000000" w:rsidRPr="00000000">
        <w:rPr>
          <w:rtl w:val="0"/>
        </w:rPr>
        <w:t xml:space="preserve">, където</w:t>
      </w:r>
      <m:oMath>
        <m:sSubSup>
          <m:sSubSupPr>
            <m:ctrlPr>
              <w:rPr>
                <w:rFonts w:ascii="Cambria Math" w:cs="Cambria Math" w:eastAsia="Cambria Math" w:hAnsi="Cambria Math"/>
                <w:sz w:val="28"/>
                <w:szCs w:val="28"/>
              </w:rPr>
            </m:ctrlPr>
          </m:sSubSupPr>
          <m:e>
            <m:r>
              <w:rPr>
                <w:rFonts w:ascii="Cambria Math" w:cs="Cambria Math" w:eastAsia="Cambria Math" w:hAnsi="Cambria Math"/>
                <w:sz w:val="28"/>
                <w:szCs w:val="28"/>
              </w:rPr>
              <m:t xml:space="preserve">l</m:t>
            </m:r>
          </m:e>
          <m:sub>
            <m:r>
              <w:rPr>
                <w:rFonts w:ascii="Cambria Math" w:cs="Cambria Math" w:eastAsia="Cambria Math" w:hAnsi="Cambria Math"/>
                <w:sz w:val="28"/>
                <w:szCs w:val="28"/>
              </w:rPr>
              <m:t xml:space="preserve">s</m:t>
            </m:r>
          </m:sub>
          <m:sup>
            <m:r>
              <w:rPr>
                <w:rFonts w:ascii="Cambria Math" w:cs="Cambria Math" w:eastAsia="Cambria Math" w:hAnsi="Cambria Math"/>
                <w:sz w:val="28"/>
                <w:szCs w:val="28"/>
              </w:rPr>
              <m:t xml:space="preserve">'</m:t>
            </m:r>
          </m:sup>
        </m:sSubSup>
      </m:oMath>
      <w:r w:rsidDel="00000000" w:rsidR="00000000" w:rsidRPr="00000000">
        <w:rPr>
          <w:rtl w:val="0"/>
        </w:rPr>
        <w:t xml:space="preserve">и</w:t>
      </w:r>
      <m:oMath>
        <m:sSubSup>
          <m:sSubSupPr>
            <m:ctrlPr>
              <w:rPr>
                <w:rFonts w:ascii="Cambria Math" w:cs="Cambria Math" w:eastAsia="Cambria Math" w:hAnsi="Cambria Math"/>
                <w:sz w:val="28"/>
                <w:szCs w:val="28"/>
              </w:rPr>
            </m:ctrlPr>
          </m:sSubSupPr>
          <m:e>
            <m:r>
              <w:rPr>
                <w:rFonts w:ascii="Cambria Math" w:cs="Cambria Math" w:eastAsia="Cambria Math" w:hAnsi="Cambria Math"/>
                <w:sz w:val="28"/>
                <w:szCs w:val="28"/>
              </w:rPr>
              <m:t xml:space="preserve">l</m:t>
            </m:r>
          </m:e>
          <m:sub>
            <m:r>
              <w:rPr>
                <w:rFonts w:ascii="Cambria Math" w:cs="Cambria Math" w:eastAsia="Cambria Math" w:hAnsi="Cambria Math"/>
                <w:sz w:val="28"/>
                <w:szCs w:val="28"/>
              </w:rPr>
              <m:t xml:space="preserve">t</m:t>
            </m:r>
          </m:sub>
          <m:sup>
            <m:r>
              <w:rPr>
                <w:rFonts w:ascii="Cambria Math" w:cs="Cambria Math" w:eastAsia="Cambria Math" w:hAnsi="Cambria Math"/>
                <w:sz w:val="28"/>
                <w:szCs w:val="28"/>
              </w:rPr>
              <m:t xml:space="preserve">'</m:t>
            </m:r>
          </m:sup>
        </m:sSubSup>
      </m:oMath>
      <w:r w:rsidDel="00000000" w:rsidR="00000000" w:rsidRPr="00000000">
        <w:rPr>
          <w:rtl w:val="0"/>
        </w:rPr>
        <w:t xml:space="preserve">са получени от (3.10) чрез заместване на</w:t>
      </w:r>
      <m:oMath>
        <m:d>
          <m:dPr>
            <m:begChr m:val="("/>
            <m:endChr m:val=")"/>
            <m:ctrlPr>
              <w:rPr>
                <w:rFonts w:ascii="Cambria Math" w:cs="Cambria Math" w:eastAsia="Cambria Math" w:hAnsi="Cambria Math"/>
                <w:sz w:val="28"/>
                <w:szCs w:val="28"/>
              </w:rPr>
            </m:ctrlPr>
          </m:dPr>
          <m:e>
            <m:sSubSup>
              <m:sSubSupPr>
                <m:ctrlPr>
                  <w:rPr>
                    <w:rFonts w:ascii="Cambria Math" w:cs="Cambria Math" w:eastAsia="Cambria Math" w:hAnsi="Cambria Math"/>
                    <w:sz w:val="28"/>
                    <w:szCs w:val="28"/>
                  </w:rPr>
                </m:ctrlPr>
              </m:sSubSupPr>
              <m:e>
                <m:r>
                  <w:rPr>
                    <w:rFonts w:ascii="Cambria Math" w:cs="Cambria Math" w:eastAsia="Cambria Math" w:hAnsi="Cambria Math"/>
                    <w:sz w:val="28"/>
                    <w:szCs w:val="28"/>
                  </w:rPr>
                  <m:t xml:space="preserve">u</m:t>
                </m:r>
              </m:e>
              <m:sub>
                <m:r>
                  <w:rPr>
                    <w:rFonts w:ascii="Cambria Math" w:cs="Cambria Math" w:eastAsia="Cambria Math" w:hAnsi="Cambria Math"/>
                    <w:sz w:val="28"/>
                    <w:szCs w:val="28"/>
                  </w:rPr>
                  <m:t>λ</m:t>
                </m:r>
              </m:sub>
              <m:sup>
                <m:r>
                  <w:rPr>
                    <w:rFonts w:ascii="Cambria Math" w:cs="Cambria Math" w:eastAsia="Cambria Math" w:hAnsi="Cambria Math"/>
                    <w:sz w:val="28"/>
                    <w:szCs w:val="28"/>
                  </w:rPr>
                  <m:t xml:space="preserve">*</m:t>
                </m:r>
              </m:sup>
            </m:sSubSup>
            <m:r>
              <w:rPr>
                <w:rFonts w:ascii="Cambria Math" w:cs="Cambria Math" w:eastAsia="Cambria Math" w:hAnsi="Cambria Math"/>
                <w:sz w:val="28"/>
                <w:szCs w:val="28"/>
              </w:rPr>
              <m:t xml:space="preserve">,</m:t>
            </m:r>
            <m:sSubSup>
              <m:sSubSupPr>
                <m:ctrlPr>
                  <w:rPr>
                    <w:rFonts w:ascii="Cambria Math" w:cs="Cambria Math" w:eastAsia="Cambria Math" w:hAnsi="Cambria Math"/>
                    <w:sz w:val="28"/>
                    <w:szCs w:val="28"/>
                  </w:rPr>
                </m:ctrlPr>
              </m:sSubSupPr>
              <m:e>
                <m:r>
                  <w:rPr>
                    <w:rFonts w:ascii="Cambria Math" w:cs="Cambria Math" w:eastAsia="Cambria Math" w:hAnsi="Cambria Math"/>
                    <w:sz w:val="28"/>
                    <w:szCs w:val="28"/>
                  </w:rPr>
                  <m:t xml:space="preserve">v</m:t>
                </m:r>
              </m:e>
              <m:sub>
                <m:r>
                  <w:rPr>
                    <w:rFonts w:ascii="Cambria Math" w:cs="Cambria Math" w:eastAsia="Cambria Math" w:hAnsi="Cambria Math"/>
                    <w:sz w:val="28"/>
                    <w:szCs w:val="28"/>
                  </w:rPr>
                  <m:t>λ</m:t>
                </m:r>
              </m:sub>
              <m:sup>
                <m:r>
                  <w:rPr>
                    <w:rFonts w:ascii="Cambria Math" w:cs="Cambria Math" w:eastAsia="Cambria Math" w:hAnsi="Cambria Math"/>
                    <w:sz w:val="28"/>
                    <w:szCs w:val="28"/>
                  </w:rPr>
                  <m:t xml:space="preserve">*</m:t>
                </m:r>
              </m:sup>
            </m:sSubSup>
          </m:e>
        </m:d>
      </m:oMath>
      <w:r w:rsidDel="00000000" w:rsidR="00000000" w:rsidRPr="00000000">
        <w:rPr>
          <w:rtl w:val="0"/>
        </w:rPr>
        <w:t xml:space="preserve">съответно с </w:t>
      </w:r>
      <w:r w:rsidDel="00000000" w:rsidR="00000000" w:rsidRPr="00000000">
        <w:rPr>
          <w:b w:val="1"/>
          <w:rtl w:val="0"/>
        </w:rPr>
        <w:t xml:space="preserve">(0,s) </w:t>
      </w:r>
      <w:r w:rsidDel="00000000" w:rsidR="00000000" w:rsidRPr="00000000">
        <w:rPr>
          <w:rtl w:val="0"/>
        </w:rPr>
        <w:t xml:space="preserve">и</w:t>
      </w:r>
      <m:oMath>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(u,v</m:t>
            </m:r>
          </m:e>
          <m:sub>
            <m:r>
              <w:rPr>
                <w:rFonts w:ascii="Cambria Math" w:cs="Cambria Math" w:eastAsia="Cambria Math" w:hAnsi="Cambria Math"/>
                <w:sz w:val="28"/>
                <w:szCs w:val="28"/>
              </w:rPr>
              <m:t xml:space="preserve">1</m:t>
            </m:r>
          </m:sub>
        </m:sSub>
        <m:r>
          <w:rPr>
            <w:rFonts w:ascii="Cambria Math" w:cs="Cambria Math" w:eastAsia="Cambria Math" w:hAnsi="Cambria Math"/>
            <w:sz w:val="28"/>
            <w:szCs w:val="28"/>
          </w:rPr>
          <m:t xml:space="preserve">)</m:t>
        </m:r>
      </m:oMath>
      <w:r w:rsidDel="00000000" w:rsidR="00000000" w:rsidRPr="00000000">
        <w:rPr>
          <w:rtl w:val="0"/>
        </w:rPr>
        <w:t xml:space="preserve">, аналогично за </w:t>
      </w:r>
      <m:oMath>
        <m:sSubSup>
          <m:sSubSupPr>
            <m:ctrlPr>
              <w:rPr>
                <w:rFonts w:ascii="Cambria Math" w:cs="Cambria Math" w:eastAsia="Cambria Math" w:hAnsi="Cambria Math"/>
                <w:sz w:val="28"/>
                <w:szCs w:val="28"/>
              </w:rPr>
            </m:ctrlPr>
          </m:sSubSupPr>
          <m:e>
            <m:r>
              <w:rPr>
                <w:rFonts w:ascii="Cambria Math" w:cs="Cambria Math" w:eastAsia="Cambria Math" w:hAnsi="Cambria Math"/>
                <w:sz w:val="28"/>
                <w:szCs w:val="28"/>
              </w:rPr>
              <m:t xml:space="preserve">m</m:t>
            </m:r>
          </m:e>
          <m:sub>
            <m:r>
              <w:rPr>
                <w:rFonts w:ascii="Cambria Math" w:cs="Cambria Math" w:eastAsia="Cambria Math" w:hAnsi="Cambria Math"/>
                <w:sz w:val="28"/>
                <w:szCs w:val="28"/>
              </w:rPr>
              <m:t xml:space="preserve">s</m:t>
            </m:r>
          </m:sub>
          <m:sup>
            <m:r>
              <w:rPr>
                <w:rFonts w:ascii="Cambria Math" w:cs="Cambria Math" w:eastAsia="Cambria Math" w:hAnsi="Cambria Math"/>
                <w:sz w:val="28"/>
                <w:szCs w:val="28"/>
              </w:rPr>
              <m:t xml:space="preserve">'</m:t>
            </m:r>
          </m:sup>
        </m:sSubSup>
      </m:oMath>
      <w:r w:rsidDel="00000000" w:rsidR="00000000" w:rsidRPr="00000000">
        <w:rPr>
          <w:rtl w:val="0"/>
        </w:rPr>
        <w:t xml:space="preserve">и</w:t>
      </w:r>
      <m:oMath>
        <m:sSubSup>
          <m:sSubSupPr>
            <m:ctrlPr>
              <w:rPr>
                <w:rFonts w:ascii="Cambria Math" w:cs="Cambria Math" w:eastAsia="Cambria Math" w:hAnsi="Cambria Math"/>
                <w:sz w:val="28"/>
                <w:szCs w:val="28"/>
              </w:rPr>
            </m:ctrlPr>
          </m:sSubSupPr>
          <m:e>
            <m:r>
              <w:rPr>
                <w:rFonts w:ascii="Cambria Math" w:cs="Cambria Math" w:eastAsia="Cambria Math" w:hAnsi="Cambria Math"/>
                <w:sz w:val="28"/>
                <w:szCs w:val="28"/>
              </w:rPr>
              <m:t xml:space="preserve">m</m:t>
            </m:r>
          </m:e>
          <m:sub>
            <m:r>
              <w:rPr>
                <w:rFonts w:ascii="Cambria Math" w:cs="Cambria Math" w:eastAsia="Cambria Math" w:hAnsi="Cambria Math"/>
                <w:sz w:val="28"/>
                <w:szCs w:val="28"/>
              </w:rPr>
              <m:t xml:space="preserve">t</m:t>
            </m:r>
          </m:sub>
          <m:sup>
            <m:r>
              <w:rPr>
                <w:rFonts w:ascii="Cambria Math" w:cs="Cambria Math" w:eastAsia="Cambria Math" w:hAnsi="Cambria Math"/>
                <w:sz w:val="28"/>
                <w:szCs w:val="28"/>
              </w:rPr>
              <m:t xml:space="preserve">'</m:t>
            </m:r>
          </m:sup>
        </m:sSubSup>
      </m:oMath>
      <w:r w:rsidDel="00000000" w:rsidR="00000000" w:rsidRPr="00000000">
        <w:rPr>
          <w:rtl w:val="0"/>
        </w:rPr>
        <w:t xml:space="preserve">.</w:t>
      </w:r>
    </w:p>
    <w:p w:rsidR="00000000" w:rsidDel="00000000" w:rsidP="00000000" w:rsidRDefault="00000000" w:rsidRPr="00000000" w14:paraId="000001D6">
      <w:pPr>
        <w:jc w:val="both"/>
        <w:rPr/>
      </w:pPr>
      <w:r w:rsidDel="00000000" w:rsidR="00000000" w:rsidRPr="00000000">
        <w:rPr>
          <w:rtl w:val="0"/>
        </w:rPr>
        <w:t xml:space="preserve">Процедурата показана на фиг.3.4 се използва за анализ на трансформация на Hough. Разпределителната линия(</w:t>
      </w:r>
      <w:r w:rsidDel="00000000" w:rsidR="00000000" w:rsidRPr="00000000">
        <w:rPr>
          <w:b w:val="1"/>
          <w:rtl w:val="0"/>
        </w:rPr>
        <w:t xml:space="preserve">sweep-line</w:t>
      </w:r>
      <w:r w:rsidDel="00000000" w:rsidR="00000000" w:rsidRPr="00000000">
        <w:rPr>
          <w:rtl w:val="0"/>
        </w:rPr>
        <w:t xml:space="preserve">) с параметри </w:t>
      </w:r>
      <w:r w:rsidDel="00000000" w:rsidR="00000000" w:rsidRPr="00000000">
        <w:rPr>
          <w:b w:val="1"/>
          <w:rtl w:val="0"/>
        </w:rPr>
        <w:t xml:space="preserve">s</w:t>
      </w:r>
      <w:r w:rsidDel="00000000" w:rsidR="00000000" w:rsidRPr="00000000">
        <w:rPr>
          <w:rtl w:val="0"/>
        </w:rPr>
        <w:t xml:space="preserve"> и </w:t>
      </w:r>
      <w:r w:rsidDel="00000000" w:rsidR="00000000" w:rsidRPr="00000000">
        <w:rPr>
          <w:b w:val="1"/>
          <w:rtl w:val="0"/>
        </w:rPr>
        <w:t xml:space="preserve">t</w:t>
      </w:r>
      <w:r w:rsidDel="00000000" w:rsidR="00000000" w:rsidRPr="00000000">
        <w:rPr>
          <w:rtl w:val="0"/>
        </w:rPr>
        <w:t xml:space="preserve"> има форма на </w:t>
      </w:r>
      <w:r w:rsidDel="00000000" w:rsidR="00000000" w:rsidRPr="00000000">
        <w:rPr>
          <w:b w:val="1"/>
          <w:rtl w:val="0"/>
        </w:rPr>
        <w:t xml:space="preserve">1-D</w:t>
      </w:r>
      <w:r w:rsidDel="00000000" w:rsidR="00000000" w:rsidRPr="00000000">
        <w:rPr>
          <w:rtl w:val="0"/>
        </w:rPr>
        <w:t xml:space="preserve"> хистограма</w:t>
      </w:r>
      <m:oMath>
        <m:sSubSup>
          <m:sSubSupPr>
            <m:ctrlPr>
              <w:rPr>
                <w:rFonts w:ascii="Cambria Math" w:cs="Cambria Math" w:eastAsia="Cambria Math" w:hAnsi="Cambria Math"/>
                <w:sz w:val="28"/>
                <w:szCs w:val="28"/>
              </w:rPr>
            </m:ctrlPr>
          </m:sSubSupPr>
          <m:e>
            <m:r>
              <w:rPr>
                <w:rFonts w:ascii="Cambria Math" w:cs="Cambria Math" w:eastAsia="Cambria Math" w:hAnsi="Cambria Math"/>
                <w:sz w:val="28"/>
                <w:szCs w:val="28"/>
              </w:rPr>
              <m:t xml:space="preserve">h</m:t>
            </m:r>
          </m:e>
          <m:sub>
            <m:r>
              <w:rPr>
                <w:rFonts w:ascii="Cambria Math" w:cs="Cambria Math" w:eastAsia="Cambria Math" w:hAnsi="Cambria Math"/>
                <w:sz w:val="28"/>
                <w:szCs w:val="28"/>
              </w:rPr>
              <m:t>κ</m:t>
            </m:r>
          </m:sub>
          <m:sup>
            <m:r>
              <w:rPr>
                <w:rFonts w:ascii="Cambria Math" w:cs="Cambria Math" w:eastAsia="Cambria Math" w:hAnsi="Cambria Math"/>
                <w:sz w:val="28"/>
                <w:szCs w:val="28"/>
              </w:rPr>
              <m:t xml:space="preserve">st</m:t>
            </m:r>
          </m:sup>
        </m:sSubSup>
        <m:r>
          <w:rPr>
            <w:rFonts w:ascii="Cambria Math" w:cs="Cambria Math" w:eastAsia="Cambria Math" w:hAnsi="Cambria Math"/>
            <w:sz w:val="28"/>
            <w:szCs w:val="28"/>
          </w:rPr>
          <m:t xml:space="preserve">(w)</m:t>
        </m:r>
      </m:oMath>
      <w:r w:rsidDel="00000000" w:rsidR="00000000" w:rsidRPr="00000000">
        <w:rPr>
          <w:rtl w:val="0"/>
        </w:rPr>
        <w:t xml:space="preserve">. </w:t>
      </w:r>
      <w:r w:rsidDel="00000000" w:rsidR="00000000" w:rsidRPr="00000000">
        <w:rPr>
          <w:rtl w:val="0"/>
        </w:rPr>
        <w:t xml:space="preserve">Целочисленият</w:t>
      </w:r>
      <w:r w:rsidDel="00000000" w:rsidR="00000000" w:rsidRPr="00000000">
        <w:rPr>
          <w:rtl w:val="0"/>
        </w:rPr>
        <w:t xml:space="preserve"> индекс</w:t>
      </w:r>
      <m:oMath>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w</m:t>
            </m:r>
            <m:r>
              <w:rPr>
                <w:rFonts w:ascii="Cambria Math" w:cs="Cambria Math" w:eastAsia="Cambria Math" w:hAnsi="Cambria Math"/>
                <w:sz w:val="28"/>
                <w:szCs w:val="28"/>
              </w:rPr>
              <m:t>ϵ</m:t>
            </m:r>
            <m:r>
              <w:rPr>
                <w:rFonts w:ascii="Cambria Math" w:cs="Cambria Math" w:eastAsia="Cambria Math" w:hAnsi="Cambria Math"/>
                <w:sz w:val="28"/>
                <w:szCs w:val="28"/>
              </w:rPr>
              <m:t xml:space="preserve">(0:w</m:t>
            </m:r>
          </m:e>
          <m:sub>
            <m:r>
              <w:rPr>
                <w:rFonts w:ascii="Cambria Math" w:cs="Cambria Math" w:eastAsia="Cambria Math" w:hAnsi="Cambria Math"/>
                <w:sz w:val="28"/>
                <w:szCs w:val="28"/>
              </w:rPr>
              <m:t xml:space="preserve">1</m:t>
            </m:r>
          </m:sub>
        </m:sSub>
        <m:r>
          <w:rPr>
            <w:rFonts w:ascii="Cambria Math" w:cs="Cambria Math" w:eastAsia="Cambria Math" w:hAnsi="Cambria Math"/>
            <w:sz w:val="28"/>
            <w:szCs w:val="28"/>
          </w:rPr>
          <m:t xml:space="preserve">)</m:t>
        </m:r>
      </m:oMath>
      <w:r w:rsidDel="00000000" w:rsidR="00000000" w:rsidRPr="00000000">
        <w:rPr>
          <w:rtl w:val="0"/>
        </w:rPr>
        <w:t xml:space="preserve">е равен на евклидовото разстояние по линията на размах(</w:t>
      </w:r>
      <w:r w:rsidDel="00000000" w:rsidR="00000000" w:rsidRPr="00000000">
        <w:rPr>
          <w:b w:val="1"/>
          <w:rtl w:val="0"/>
        </w:rPr>
        <w:t xml:space="preserve">sweep-line</w:t>
      </w:r>
      <w:r w:rsidDel="00000000" w:rsidR="00000000" w:rsidRPr="00000000">
        <w:rPr>
          <w:rtl w:val="0"/>
        </w:rPr>
        <w:t xml:space="preserve">). Процедурата показана на фиг. 3.4.  използва по-нататък оператора за интерполация, който е дефиниран в раздел 3.3.5. Всяка линия за почистване(</w:t>
      </w:r>
      <w:r w:rsidDel="00000000" w:rsidR="00000000" w:rsidRPr="00000000">
        <w:rPr>
          <w:b w:val="1"/>
          <w:rtl w:val="0"/>
        </w:rPr>
        <w:t xml:space="preserve">sweep-line</w:t>
      </w:r>
      <w:r w:rsidDel="00000000" w:rsidR="00000000" w:rsidRPr="00000000">
        <w:rPr>
          <w:rtl w:val="0"/>
        </w:rPr>
        <w:t xml:space="preserve">)</w:t>
      </w:r>
      <m:oMath>
        <m:sSubSup>
          <m:sSubSupPr>
            <m:ctrlPr>
              <w:rPr>
                <w:rFonts w:ascii="Cambria Math" w:cs="Cambria Math" w:eastAsia="Cambria Math" w:hAnsi="Cambria Math"/>
                <w:sz w:val="28"/>
                <w:szCs w:val="28"/>
              </w:rPr>
            </m:ctrlPr>
          </m:sSubSupPr>
          <m:e>
            <m:r>
              <w:rPr>
                <w:rFonts w:ascii="Cambria Math" w:cs="Cambria Math" w:eastAsia="Cambria Math" w:hAnsi="Cambria Math"/>
                <w:sz w:val="28"/>
                <w:szCs w:val="28"/>
              </w:rPr>
              <m:t xml:space="preserve">h</m:t>
            </m:r>
          </m:e>
          <m:sub>
            <m:r>
              <w:rPr>
                <w:rFonts w:ascii="Cambria Math" w:cs="Cambria Math" w:eastAsia="Cambria Math" w:hAnsi="Cambria Math"/>
                <w:sz w:val="28"/>
                <w:szCs w:val="28"/>
              </w:rPr>
              <m:t>κ</m:t>
            </m:r>
          </m:sub>
          <m:sup>
            <m:r>
              <w:rPr>
                <w:rFonts w:ascii="Cambria Math" w:cs="Cambria Math" w:eastAsia="Cambria Math" w:hAnsi="Cambria Math"/>
                <w:sz w:val="28"/>
                <w:szCs w:val="28"/>
              </w:rPr>
              <m:t xml:space="preserve">st</m:t>
            </m:r>
          </m:sup>
        </m:sSubSup>
        <m:r>
          <w:rPr>
            <w:rFonts w:ascii="Cambria Math" w:cs="Cambria Math" w:eastAsia="Cambria Math" w:hAnsi="Cambria Math"/>
            <w:sz w:val="28"/>
            <w:szCs w:val="28"/>
          </w:rPr>
          <m:t xml:space="preserve">(w)</m:t>
        </m:r>
      </m:oMath>
      <w:r w:rsidDel="00000000" w:rsidR="00000000" w:rsidRPr="00000000">
        <w:rPr>
          <w:rtl w:val="0"/>
        </w:rPr>
        <w:t xml:space="preserve">, конструирана по горния процес, ще съдържа редица изолирани клъстери:</w:t>
      </w:r>
      <m:oMath>
        <m:sSubSup>
          <m:sSubSupPr>
            <m:ctrlPr>
              <w:rPr>
                <w:rFonts w:ascii="Cambria Math" w:cs="Cambria Math" w:eastAsia="Cambria Math" w:hAnsi="Cambria Math"/>
                <w:sz w:val="28"/>
                <w:szCs w:val="28"/>
              </w:rPr>
            </m:ctrlPr>
          </m:sSubSupPr>
          <m:e>
            <m:r>
              <w:rPr>
                <w:rFonts w:ascii="Cambria Math" w:cs="Cambria Math" w:eastAsia="Cambria Math" w:hAnsi="Cambria Math"/>
                <w:sz w:val="28"/>
                <w:szCs w:val="28"/>
              </w:rPr>
              <m:t xml:space="preserve">count(h</m:t>
            </m:r>
          </m:e>
          <m:sub>
            <m:r>
              <w:rPr>
                <w:rFonts w:ascii="Cambria Math" w:cs="Cambria Math" w:eastAsia="Cambria Math" w:hAnsi="Cambria Math"/>
                <w:sz w:val="28"/>
                <w:szCs w:val="28"/>
              </w:rPr>
              <m:t>κ</m:t>
            </m:r>
          </m:sub>
          <m:sup>
            <m:r>
              <w:rPr>
                <w:rFonts w:ascii="Cambria Math" w:cs="Cambria Math" w:eastAsia="Cambria Math" w:hAnsi="Cambria Math"/>
                <w:sz w:val="28"/>
                <w:szCs w:val="28"/>
              </w:rPr>
              <m:t xml:space="preserve">st</m:t>
            </m:r>
          </m:sup>
        </m:sSubSup>
        <m:r>
          <w:rPr>
            <w:rFonts w:ascii="Cambria Math" w:cs="Cambria Math" w:eastAsia="Cambria Math" w:hAnsi="Cambria Math"/>
            <w:sz w:val="28"/>
            <w:szCs w:val="28"/>
          </w:rPr>
          <m:t xml:space="preserve">)</m:t>
        </m:r>
        <m:r>
          <w:rPr>
            <w:rFonts w:ascii="Cambria Math" w:cs="Cambria Math" w:eastAsia="Cambria Math" w:hAnsi="Cambria Math"/>
            <w:sz w:val="28"/>
            <w:szCs w:val="28"/>
          </w:rPr>
          <m:t>≥</m:t>
        </m:r>
        <m:r>
          <w:rPr>
            <w:rFonts w:ascii="Cambria Math" w:cs="Cambria Math" w:eastAsia="Cambria Math" w:hAnsi="Cambria Math"/>
            <w:sz w:val="28"/>
            <w:szCs w:val="28"/>
          </w:rPr>
          <m:t xml:space="preserve">1</m:t>
        </m:r>
      </m:oMath>
      <w:r w:rsidDel="00000000" w:rsidR="00000000" w:rsidRPr="00000000">
        <w:rPr>
          <w:rtl w:val="0"/>
        </w:rPr>
        <w:t xml:space="preserve">. Клъстерите са просто дефинирани като изпълнения на ненулеви стойности в </w:t>
      </w:r>
      <m:oMath>
        <m:sSubSup>
          <m:sSubSupPr>
            <m:ctrlPr>
              <w:rPr>
                <w:rFonts w:ascii="Cambria Math" w:cs="Cambria Math" w:eastAsia="Cambria Math" w:hAnsi="Cambria Math"/>
                <w:sz w:val="28"/>
                <w:szCs w:val="28"/>
              </w:rPr>
            </m:ctrlPr>
          </m:sSubSupPr>
          <m:e>
            <m:r>
              <w:rPr>
                <w:rFonts w:ascii="Cambria Math" w:cs="Cambria Math" w:eastAsia="Cambria Math" w:hAnsi="Cambria Math"/>
                <w:sz w:val="28"/>
                <w:szCs w:val="28"/>
              </w:rPr>
              <m:t xml:space="preserve">h</m:t>
            </m:r>
          </m:e>
          <m:sub>
            <m:r>
              <w:rPr>
                <w:rFonts w:ascii="Cambria Math" w:cs="Cambria Math" w:eastAsia="Cambria Math" w:hAnsi="Cambria Math"/>
                <w:sz w:val="28"/>
                <w:szCs w:val="28"/>
              </w:rPr>
              <m:t>κ</m:t>
            </m:r>
          </m:sub>
          <m:sup>
            <m:r>
              <w:rPr>
                <w:rFonts w:ascii="Cambria Math" w:cs="Cambria Math" w:eastAsia="Cambria Math" w:hAnsi="Cambria Math"/>
                <w:sz w:val="28"/>
                <w:szCs w:val="28"/>
              </w:rPr>
              <m:t xml:space="preserve">st</m:t>
            </m:r>
          </m:sup>
        </m:sSubSup>
        <m:r>
          <w:rPr>
            <w:rFonts w:ascii="Cambria Math" w:cs="Cambria Math" w:eastAsia="Cambria Math" w:hAnsi="Cambria Math"/>
            <w:sz w:val="28"/>
            <w:szCs w:val="28"/>
          </w:rPr>
          <m:t xml:space="preserve">(w)</m:t>
        </m:r>
      </m:oMath>
      <w:r w:rsidDel="00000000" w:rsidR="00000000" w:rsidRPr="00000000">
        <w:rPr>
          <w:rtl w:val="0"/>
        </w:rPr>
        <w:t xml:space="preserve">. Съществуването на разделящи нули на практика е много ненужно, когато линията на размах(</w:t>
      </w:r>
      <w:r w:rsidDel="00000000" w:rsidR="00000000" w:rsidRPr="00000000">
        <w:rPr>
          <w:b w:val="1"/>
          <w:rtl w:val="0"/>
        </w:rPr>
        <w:t xml:space="preserve">sweep-line</w:t>
      </w:r>
      <w:r w:rsidDel="00000000" w:rsidR="00000000" w:rsidRPr="00000000">
        <w:rPr>
          <w:rtl w:val="0"/>
        </w:rPr>
        <w:t xml:space="preserve">) е близо до истинското решение. Това просто е, защото данните на Hough са били взети с граница(</w:t>
      </w:r>
      <w:r w:rsidDel="00000000" w:rsidR="00000000" w:rsidRPr="00000000">
        <w:rPr>
          <w:b w:val="1"/>
          <w:rtl w:val="0"/>
        </w:rPr>
        <w:t xml:space="preserve">thresholded</w:t>
      </w:r>
      <w:r w:rsidDel="00000000" w:rsidR="00000000" w:rsidRPr="00000000">
        <w:rPr>
          <w:rtl w:val="0"/>
        </w:rPr>
        <w:t xml:space="preserve">) в секция 3.9 и силните градиенти не се намират </w:t>
      </w:r>
      <w:r w:rsidDel="00000000" w:rsidR="00000000" w:rsidRPr="00000000">
        <w:rPr>
          <w:i w:val="1"/>
          <w:rtl w:val="0"/>
        </w:rPr>
        <w:t xml:space="preserve">вътре</w:t>
      </w:r>
      <w:r w:rsidDel="00000000" w:rsidR="00000000" w:rsidRPr="00000000">
        <w:rPr>
          <w:rtl w:val="0"/>
        </w:rPr>
        <w:t xml:space="preserve"> в шахматните квадрати. Представянето на клъстерите и последващата оценка на всяка линия на размах(</w:t>
      </w:r>
      <w:r w:rsidDel="00000000" w:rsidR="00000000" w:rsidRPr="00000000">
        <w:rPr>
          <w:b w:val="1"/>
          <w:rtl w:val="0"/>
        </w:rPr>
        <w:t xml:space="preserve">sweep-line</w:t>
      </w:r>
      <w:r w:rsidDel="00000000" w:rsidR="00000000" w:rsidRPr="00000000">
        <w:rPr>
          <w:rtl w:val="0"/>
        </w:rPr>
        <w:t xml:space="preserve">) ще бъде описана.</w:t>
      </w:r>
    </w:p>
    <w:p w:rsidR="00000000" w:rsidDel="00000000" w:rsidP="00000000" w:rsidRDefault="00000000" w:rsidRPr="00000000" w14:paraId="000001D7">
      <w:pPr>
        <w:jc w:val="both"/>
        <w:rPr/>
      </w:pPr>
      <w:r w:rsidDel="00000000" w:rsidR="00000000" w:rsidRPr="00000000">
        <w:rPr>
          <w:rtl w:val="0"/>
        </w:rPr>
        <w:t xml:space="preserve">Етикетът</w:t>
      </w:r>
      <m:oMath>
        <m:r>
          <m:t>κ</m:t>
        </m:r>
      </m:oMath>
      <w:r w:rsidDel="00000000" w:rsidR="00000000" w:rsidRPr="00000000">
        <w:rPr>
          <w:rtl w:val="0"/>
        </w:rPr>
        <w:t xml:space="preserve">и параметрите </w:t>
      </w:r>
      <w:r w:rsidDel="00000000" w:rsidR="00000000" w:rsidRPr="00000000">
        <w:rPr>
          <w:b w:val="1"/>
          <w:rtl w:val="0"/>
        </w:rPr>
        <w:t xml:space="preserve">s</w:t>
      </w:r>
      <w:r w:rsidDel="00000000" w:rsidR="00000000" w:rsidRPr="00000000">
        <w:rPr>
          <w:rtl w:val="0"/>
        </w:rPr>
        <w:t xml:space="preserve"> и </w:t>
      </w:r>
      <w:r w:rsidDel="00000000" w:rsidR="00000000" w:rsidRPr="00000000">
        <w:rPr>
          <w:b w:val="1"/>
          <w:rtl w:val="0"/>
        </w:rPr>
        <w:t xml:space="preserve">t</w:t>
      </w:r>
      <w:r w:rsidDel="00000000" w:rsidR="00000000" w:rsidRPr="00000000">
        <w:rPr>
          <w:rtl w:val="0"/>
        </w:rPr>
        <w:t xml:space="preserve"> на крайната точка ще бъдат подтиснати при следващия анализ на единична линия за почистване(sweep-line) за яснота. Следователно нека</w:t>
      </w:r>
      <m:oMath>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w</m:t>
            </m:r>
            <m:r>
              <w:rPr>
                <w:rFonts w:ascii="Cambria Math" w:cs="Cambria Math" w:eastAsia="Cambria Math" w:hAnsi="Cambria Math"/>
                <w:sz w:val="28"/>
                <w:szCs w:val="28"/>
              </w:rPr>
              <m:t>ϵ</m:t>
            </m:r>
            <m:r>
              <w:rPr>
                <w:rFonts w:ascii="Cambria Math" w:cs="Cambria Math" w:eastAsia="Cambria Math" w:hAnsi="Cambria Math"/>
                <w:sz w:val="28"/>
                <w:szCs w:val="28"/>
              </w:rPr>
              <m:t xml:space="preserve">(</m:t>
            </m:r>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w</m:t>
                </m:r>
                <m:r>
                  <w:rPr>
                    <w:rFonts w:ascii="Cambria Math" w:cs="Cambria Math" w:eastAsia="Cambria Math" w:hAnsi="Cambria Math"/>
                    <w:sz w:val="28"/>
                    <w:szCs w:val="28"/>
                  </w:rPr>
                  <m:t>ϵ</m:t>
                </m:r>
                <m:r>
                  <w:rPr>
                    <w:rFonts w:ascii="Cambria Math" w:cs="Cambria Math" w:eastAsia="Cambria Math" w:hAnsi="Cambria Math"/>
                    <w:sz w:val="28"/>
                    <w:szCs w:val="28"/>
                  </w:rPr>
                  <m:t xml:space="preserve">(b:b</m:t>
                </m:r>
              </m:e>
              <m:sub>
                <m:r>
                  <w:rPr>
                    <w:rFonts w:ascii="Cambria Math" w:cs="Cambria Math" w:eastAsia="Cambria Math" w:hAnsi="Cambria Math"/>
                    <w:sz w:val="28"/>
                    <w:szCs w:val="28"/>
                  </w:rPr>
                  <m:t xml:space="preserve">c</m:t>
                </m:r>
              </m:sub>
            </m:sSub>
            <m:r>
              <w:rPr>
                <w:rFonts w:ascii="Cambria Math" w:cs="Cambria Math" w:eastAsia="Cambria Math" w:hAnsi="Cambria Math"/>
                <w:sz w:val="28"/>
                <w:szCs w:val="28"/>
              </w:rPr>
              <m:t xml:space="preserve">:b</m:t>
            </m:r>
          </m:e>
          <m:sub>
            <m:r>
              <w:rPr>
                <w:rFonts w:ascii="Cambria Math" w:cs="Cambria Math" w:eastAsia="Cambria Math" w:hAnsi="Cambria Math"/>
                <w:sz w:val="28"/>
                <w:szCs w:val="28"/>
              </w:rPr>
              <m:t xml:space="preserve">c</m:t>
            </m:r>
          </m:sub>
        </m:sSub>
        <m:r>
          <w:rPr>
            <w:rFonts w:ascii="Cambria Math" w:cs="Cambria Math" w:eastAsia="Cambria Math" w:hAnsi="Cambria Math"/>
            <w:sz w:val="28"/>
            <w:szCs w:val="28"/>
          </w:rPr>
          <m:t xml:space="preserve">)</m:t>
        </m:r>
      </m:oMath>
      <w:r w:rsidDel="00000000" w:rsidR="00000000" w:rsidRPr="00000000">
        <w:rPr>
          <w:rtl w:val="0"/>
        </w:rPr>
        <w:t xml:space="preserve">бъде интервал, който съдържа </w:t>
      </w:r>
      <w:r w:rsidDel="00000000" w:rsidR="00000000" w:rsidRPr="00000000">
        <w:rPr>
          <w:b w:val="1"/>
          <w:rtl w:val="0"/>
        </w:rPr>
        <w:t xml:space="preserve">c</w:t>
      </w:r>
      <w:r w:rsidDel="00000000" w:rsidR="00000000" w:rsidRPr="00000000">
        <w:rPr>
          <w:rtl w:val="0"/>
        </w:rPr>
        <w:t xml:space="preserve">-тия клъстер в</w:t>
      </w:r>
      <m:oMath>
        <m:r>
          <w:rPr>
            <w:rFonts w:ascii="Cambria Math" w:cs="Cambria Math" w:eastAsia="Cambria Math" w:hAnsi="Cambria Math"/>
            <w:sz w:val="28"/>
            <w:szCs w:val="28"/>
          </w:rPr>
          <m:t xml:space="preserve">h(w)</m:t>
        </m:r>
      </m:oMath>
      <w:r w:rsidDel="00000000" w:rsidR="00000000" w:rsidRPr="00000000">
        <w:rPr>
          <w:rtl w:val="0"/>
        </w:rPr>
        <w:t xml:space="preserve">. Резултатът и местоположението на този клъстер са дефинирани съответно като средна стойност и центроид:</w:t>
      </w:r>
    </w:p>
    <w:p w:rsidR="00000000" w:rsidDel="00000000" w:rsidP="00000000" w:rsidRDefault="00000000" w:rsidRPr="00000000" w14:paraId="000001D8">
      <w:pPr>
        <w:jc w:val="both"/>
        <w:rPr/>
      </w:pPr>
      <w:r w:rsidDel="00000000" w:rsidR="00000000" w:rsidRPr="00000000">
        <w:rPr>
          <w:sz w:val="28"/>
          <w:szCs w:val="28"/>
          <w:rtl w:val="0"/>
        </w:rPr>
        <w:t xml:space="preserve">                             </w:t>
      </w:r>
      <m:oMath>
        <m:r>
          <w:rPr>
            <w:sz w:val="28"/>
            <w:szCs w:val="28"/>
          </w:rPr>
          <m:t xml:space="preserve"> </m:t>
        </m:r>
        <m:sSup>
          <m:sSupPr>
            <m:ctrlPr>
              <w:rPr>
                <w:rFonts w:ascii="Cambria Math" w:cs="Cambria Math" w:eastAsia="Cambria Math" w:hAnsi="Cambria Math"/>
                <w:sz w:val="28"/>
                <w:szCs w:val="28"/>
              </w:rPr>
            </m:ctrlPr>
          </m:sSupPr>
          <m:e>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score</m:t>
                </m:r>
              </m:e>
              <m:sub>
                <m:r>
                  <w:rPr>
                    <w:rFonts w:ascii="Cambria Math" w:cs="Cambria Math" w:eastAsia="Cambria Math" w:hAnsi="Cambria Math"/>
                    <w:sz w:val="28"/>
                    <w:szCs w:val="28"/>
                  </w:rPr>
                  <m:t xml:space="preserve">c</m:t>
                </m:r>
              </m:sub>
            </m:sSub>
            <m:r>
              <w:rPr>
                <w:rFonts w:ascii="Cambria Math" w:cs="Cambria Math" w:eastAsia="Cambria Math" w:hAnsi="Cambria Math"/>
                <w:sz w:val="28"/>
                <w:szCs w:val="28"/>
              </w:rPr>
              <m:t xml:space="preserve">(h)=</m:t>
            </m:r>
            <m:f>
              <m:fPr>
                <m:ctrlPr>
                  <w:rPr>
                    <w:rFonts w:ascii="Cambria Math" w:cs="Cambria Math" w:eastAsia="Cambria Math" w:hAnsi="Cambria Math"/>
                    <w:sz w:val="28"/>
                    <w:szCs w:val="28"/>
                  </w:rPr>
                </m:ctrlPr>
              </m:fPr>
              <m:num>
                <m:nary>
                  <m:naryPr>
                    <m:chr m:val="∑"/>
                    <m:ctrlPr>
                      <w:rPr>
                        <w:rFonts w:ascii="Cambria Math" w:cs="Cambria Math" w:eastAsia="Cambria Math" w:hAnsi="Cambria Math"/>
                        <w:sz w:val="28"/>
                        <w:szCs w:val="28"/>
                      </w:rPr>
                    </m:ctrlPr>
                  </m:naryPr>
                  <m:sub>
                    <m:r>
                      <w:rPr>
                        <w:rFonts w:ascii="Cambria Math" w:cs="Cambria Math" w:eastAsia="Cambria Math" w:hAnsi="Cambria Math"/>
                        <w:sz w:val="28"/>
                        <w:szCs w:val="28"/>
                      </w:rPr>
                      <m:t xml:space="preserve">w=ac</m:t>
                    </m:r>
                  </m:sub>
                  <m:sup>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b</m:t>
                        </m:r>
                      </m:e>
                      <m:sub>
                        <m:r>
                          <w:rPr>
                            <w:rFonts w:ascii="Cambria Math" w:cs="Cambria Math" w:eastAsia="Cambria Math" w:hAnsi="Cambria Math"/>
                            <w:sz w:val="28"/>
                            <w:szCs w:val="28"/>
                          </w:rPr>
                          <m:t xml:space="preserve">c</m:t>
                        </m:r>
                      </m:sub>
                    </m:sSub>
                  </m:sup>
                </m:nary>
                <m:r>
                  <w:rPr>
                    <w:rFonts w:ascii="Cambria Math" w:cs="Cambria Math" w:eastAsia="Cambria Math" w:hAnsi="Cambria Math"/>
                    <w:sz w:val="28"/>
                    <w:szCs w:val="28"/>
                  </w:rPr>
                  <m:t xml:space="preserve">h(w)</m:t>
                </m:r>
              </m:num>
              <m:den>
                <m:r>
                  <w:rPr>
                    <w:rFonts w:ascii="Cambria Math" w:cs="Cambria Math" w:eastAsia="Cambria Math" w:hAnsi="Cambria Math"/>
                    <w:sz w:val="28"/>
                    <w:szCs w:val="28"/>
                  </w:rPr>
                  <m:t xml:space="preserve">1+</m:t>
                </m:r>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b</m:t>
                    </m:r>
                  </m:e>
                  <m:sub>
                    <m:r>
                      <w:rPr>
                        <w:rFonts w:ascii="Cambria Math" w:cs="Cambria Math" w:eastAsia="Cambria Math" w:hAnsi="Cambria Math"/>
                        <w:sz w:val="28"/>
                        <w:szCs w:val="28"/>
                      </w:rPr>
                      <m:t xml:space="preserve">c</m:t>
                    </m:r>
                  </m:sub>
                </m:sSub>
                <m:r>
                  <w:rPr>
                    <w:rFonts w:ascii="Cambria Math" w:cs="Cambria Math" w:eastAsia="Cambria Math" w:hAnsi="Cambria Math"/>
                    <w:sz w:val="28"/>
                    <w:szCs w:val="28"/>
                  </w:rPr>
                  <m:t xml:space="preserve">-</m:t>
                </m:r>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a</m:t>
                    </m:r>
                  </m:e>
                  <m:sub>
                    <m:r>
                      <w:rPr>
                        <w:rFonts w:ascii="Cambria Math" w:cs="Cambria Math" w:eastAsia="Cambria Math" w:hAnsi="Cambria Math"/>
                        <w:sz w:val="28"/>
                        <w:szCs w:val="28"/>
                      </w:rPr>
                      <m:t xml:space="preserve">c</m:t>
                    </m:r>
                  </m:sub>
                </m:sSub>
              </m:den>
            </m:f>
          </m:e>
          <m:sup/>
        </m:sSup>
      </m:oMath>
      <w:r w:rsidDel="00000000" w:rsidR="00000000" w:rsidRPr="00000000">
        <w:rPr>
          <w:rFonts w:ascii="Cambria Math" w:cs="Cambria Math" w:eastAsia="Cambria Math" w:hAnsi="Cambria Math"/>
          <w:sz w:val="28"/>
          <w:szCs w:val="28"/>
          <w:rtl w:val="0"/>
        </w:rPr>
        <w:t xml:space="preserve">и </w:t>
      </w:r>
      <m:oMath>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w</m:t>
            </m:r>
          </m:e>
          <m:sub>
            <m:r>
              <w:rPr>
                <w:rFonts w:ascii="Cambria Math" w:cs="Cambria Math" w:eastAsia="Cambria Math" w:hAnsi="Cambria Math"/>
                <w:sz w:val="28"/>
                <w:szCs w:val="28"/>
              </w:rPr>
              <m:t xml:space="preserve">c</m:t>
            </m:r>
          </m:sub>
        </m:sSub>
        <m:r>
          <w:rPr>
            <w:rFonts w:ascii="Cambria Math" w:cs="Cambria Math" w:eastAsia="Cambria Math" w:hAnsi="Cambria Math"/>
            <w:sz w:val="28"/>
            <w:szCs w:val="28"/>
          </w:rPr>
          <m:t xml:space="preserve">=</m:t>
        </m:r>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a</m:t>
            </m:r>
          </m:e>
          <m:sub>
            <m:r>
              <w:rPr>
                <w:rFonts w:ascii="Cambria Math" w:cs="Cambria Math" w:eastAsia="Cambria Math" w:hAnsi="Cambria Math"/>
                <w:sz w:val="28"/>
                <w:szCs w:val="28"/>
              </w:rPr>
              <m:t xml:space="preserve">c</m:t>
            </m:r>
          </m:sub>
        </m:sSub>
        <m:r>
          <w:rPr>
            <w:rFonts w:ascii="Cambria Math" w:cs="Cambria Math" w:eastAsia="Cambria Math" w:hAnsi="Cambria Math"/>
            <w:sz w:val="28"/>
            <w:szCs w:val="28"/>
          </w:rPr>
          <m:t xml:space="preserve">+</m:t>
        </m:r>
        <m:f>
          <m:fPr>
            <m:ctrlPr>
              <w:rPr>
                <w:rFonts w:ascii="Cambria Math" w:cs="Cambria Math" w:eastAsia="Cambria Math" w:hAnsi="Cambria Math"/>
                <w:sz w:val="28"/>
                <w:szCs w:val="28"/>
              </w:rPr>
            </m:ctrlPr>
          </m:fPr>
          <m:num>
            <m:nary>
              <m:naryPr>
                <m:chr m:val="∑"/>
                <m:ctrlPr>
                  <w:rPr>
                    <w:rFonts w:ascii="Cambria Math" w:cs="Cambria Math" w:eastAsia="Cambria Math" w:hAnsi="Cambria Math"/>
                    <w:sz w:val="28"/>
                    <w:szCs w:val="28"/>
                  </w:rPr>
                </m:ctrlPr>
              </m:naryPr>
              <m:sub>
                <m:r>
                  <w:rPr>
                    <w:rFonts w:ascii="Cambria Math" w:cs="Cambria Math" w:eastAsia="Cambria Math" w:hAnsi="Cambria Math"/>
                    <w:sz w:val="28"/>
                    <w:szCs w:val="28"/>
                  </w:rPr>
                  <m:t xml:space="preserve">w=ac</m:t>
                </m:r>
              </m:sub>
              <m:sup>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b</m:t>
                    </m:r>
                  </m:e>
                  <m:sub>
                    <m:r>
                      <w:rPr>
                        <w:rFonts w:ascii="Cambria Math" w:cs="Cambria Math" w:eastAsia="Cambria Math" w:hAnsi="Cambria Math"/>
                        <w:sz w:val="28"/>
                        <w:szCs w:val="28"/>
                      </w:rPr>
                      <m:t xml:space="preserve">c</m:t>
                    </m:r>
                  </m:sub>
                </m:sSub>
              </m:sup>
            </m:nary>
            <m:r>
              <w:rPr>
                <w:rFonts w:ascii="Cambria Math" w:cs="Cambria Math" w:eastAsia="Cambria Math" w:hAnsi="Cambria Math"/>
                <w:sz w:val="28"/>
                <w:szCs w:val="28"/>
              </w:rPr>
              <m:t xml:space="preserve">h(w)w</m:t>
            </m:r>
          </m:num>
          <m:den>
            <m:nary>
              <m:naryPr>
                <m:chr m:val="∑"/>
                <m:ctrlPr>
                  <w:rPr>
                    <w:rFonts w:ascii="Cambria Math" w:cs="Cambria Math" w:eastAsia="Cambria Math" w:hAnsi="Cambria Math"/>
                    <w:sz w:val="28"/>
                    <w:szCs w:val="28"/>
                  </w:rPr>
                </m:ctrlPr>
              </m:naryPr>
              <m:sub>
                <m:r>
                  <w:rPr>
                    <w:rFonts w:ascii="Cambria Math" w:cs="Cambria Math" w:eastAsia="Cambria Math" w:hAnsi="Cambria Math"/>
                    <w:sz w:val="28"/>
                    <w:szCs w:val="28"/>
                  </w:rPr>
                  <m:t xml:space="preserve">w=ac</m:t>
                </m:r>
              </m:sub>
              <m:sup>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b</m:t>
                    </m:r>
                  </m:e>
                  <m:sub>
                    <m:r>
                      <w:rPr>
                        <w:rFonts w:ascii="Cambria Math" w:cs="Cambria Math" w:eastAsia="Cambria Math" w:hAnsi="Cambria Math"/>
                        <w:sz w:val="28"/>
                        <w:szCs w:val="28"/>
                      </w:rPr>
                      <m:t xml:space="preserve">c</m:t>
                    </m:r>
                  </m:sub>
                </m:sSub>
              </m:sup>
            </m:nary>
            <m:r>
              <w:rPr>
                <w:rFonts w:ascii="Cambria Math" w:cs="Cambria Math" w:eastAsia="Cambria Math" w:hAnsi="Cambria Math"/>
                <w:sz w:val="28"/>
                <w:szCs w:val="28"/>
              </w:rPr>
              <m:t xml:space="preserve">h(w)</m:t>
            </m:r>
          </m:den>
        </m:f>
        <m:r>
          <w:rPr>
            <w:rFonts w:ascii="Cambria Math" w:cs="Cambria Math" w:eastAsia="Cambria Math" w:hAnsi="Cambria Math"/>
            <w:sz w:val="28"/>
            <w:szCs w:val="28"/>
          </w:rPr>
          <m:t xml:space="preserve"> </m:t>
        </m:r>
      </m:oMath>
      <w:r w:rsidDel="00000000" w:rsidR="00000000" w:rsidRPr="00000000">
        <w:rPr>
          <w:rFonts w:ascii="Cambria Math" w:cs="Cambria Math" w:eastAsia="Cambria Math" w:hAnsi="Cambria Math"/>
          <w:sz w:val="28"/>
          <w:szCs w:val="28"/>
          <w:rtl w:val="0"/>
        </w:rPr>
        <w:t xml:space="preserve">                          (3.14)</w:t>
      </w:r>
      <w:r w:rsidDel="00000000" w:rsidR="00000000" w:rsidRPr="00000000">
        <w:rPr>
          <w:rtl w:val="0"/>
        </w:rPr>
      </w:r>
    </w:p>
    <w:p w:rsidR="00000000" w:rsidDel="00000000" w:rsidP="00000000" w:rsidRDefault="00000000" w:rsidRPr="00000000" w14:paraId="000001D9">
      <w:pPr>
        <w:jc w:val="both"/>
        <w:rPr/>
      </w:pPr>
      <w:r w:rsidDel="00000000" w:rsidR="00000000" w:rsidRPr="00000000">
        <w:rPr>
          <w:rtl w:val="0"/>
        </w:rPr>
        <w:t xml:space="preserve">Възможни са по-сложни дефиниции, базирана на квадратната интерполация около всеки връх. На практика средната стойност и центроида дава подобни резултати. Сега трябва да бъде присвоен общия резултат на линията за разчистване(</w:t>
      </w:r>
      <w:r w:rsidDel="00000000" w:rsidR="00000000" w:rsidRPr="00000000">
        <w:rPr>
          <w:b w:val="1"/>
          <w:rtl w:val="0"/>
        </w:rPr>
        <w:t xml:space="preserve">sweep-line</w:t>
      </w:r>
      <w:r w:rsidDel="00000000" w:rsidR="00000000" w:rsidRPr="00000000">
        <w:rPr>
          <w:rtl w:val="0"/>
        </w:rPr>
        <w:t xml:space="preserve">) въз основа на резултатите от съставните клъстери. Ако се търсят </w:t>
      </w:r>
      <w:r w:rsidDel="00000000" w:rsidR="00000000" w:rsidRPr="00000000">
        <w:rPr>
          <w:b w:val="1"/>
          <w:rtl w:val="0"/>
        </w:rPr>
        <w:t xml:space="preserve">n</w:t>
      </w:r>
      <w:r w:rsidDel="00000000" w:rsidR="00000000" w:rsidRPr="00000000">
        <w:rPr>
          <w:rtl w:val="0"/>
        </w:rPr>
        <w:t xml:space="preserve"> върхове, тогава общият резултат е сума от най-високите </w:t>
      </w:r>
      <w:r w:rsidDel="00000000" w:rsidR="00000000" w:rsidRPr="00000000">
        <w:rPr>
          <w:b w:val="1"/>
          <w:rtl w:val="0"/>
        </w:rPr>
        <w:t xml:space="preserve">n</w:t>
      </w:r>
      <w:r w:rsidDel="00000000" w:rsidR="00000000" w:rsidRPr="00000000">
        <w:rPr>
          <w:rtl w:val="0"/>
        </w:rPr>
        <w:t xml:space="preserve"> точки на клъстера. Но ако има по-малко от </w:t>
      </w:r>
      <w:r w:rsidDel="00000000" w:rsidR="00000000" w:rsidRPr="00000000">
        <w:rPr>
          <w:b w:val="1"/>
          <w:rtl w:val="0"/>
        </w:rPr>
        <w:t xml:space="preserve">n</w:t>
      </w:r>
      <w:r w:rsidDel="00000000" w:rsidR="00000000" w:rsidRPr="00000000">
        <w:rPr>
          <w:rtl w:val="0"/>
        </w:rPr>
        <w:t xml:space="preserve"> клъстера в</w:t>
      </w:r>
      <m:oMath>
        <m:r>
          <w:rPr>
            <w:rFonts w:ascii="Cambria Math" w:cs="Cambria Math" w:eastAsia="Cambria Math" w:hAnsi="Cambria Math"/>
            <w:sz w:val="28"/>
            <w:szCs w:val="28"/>
          </w:rPr>
          <m:t xml:space="preserve">h(w)</m:t>
        </m:r>
      </m:oMath>
      <w:r w:rsidDel="00000000" w:rsidR="00000000" w:rsidRPr="00000000">
        <w:rPr>
          <w:rtl w:val="0"/>
        </w:rPr>
        <w:t xml:space="preserve">, тогава това не може да бъде решение и резултатът е нула:</w:t>
      </w:r>
    </w:p>
    <w:p w:rsidR="00000000" w:rsidDel="00000000" w:rsidP="00000000" w:rsidRDefault="00000000" w:rsidRPr="00000000" w14:paraId="000001DA">
      <w:pPr>
        <w:jc w:val="both"/>
        <w:rPr/>
      </w:pPr>
      <w:r w:rsidDel="00000000" w:rsidR="00000000" w:rsidRPr="00000000">
        <w:rPr/>
        <w:drawing>
          <wp:inline distB="114300" distT="114300" distL="114300" distR="114300">
            <wp:extent cx="4562793" cy="2315334"/>
            <wp:effectExtent b="0" l="0" r="0" t="0"/>
            <wp:docPr id="72" name="image60.png"/>
            <a:graphic>
              <a:graphicData uri="http://schemas.openxmlformats.org/drawingml/2006/picture">
                <pic:pic>
                  <pic:nvPicPr>
                    <pic:cNvPr id="0" name="image60.png"/>
                    <pic:cNvPicPr preferRelativeResize="0"/>
                  </pic:nvPicPr>
                  <pic:blipFill>
                    <a:blip r:embed="rId87"/>
                    <a:srcRect b="0" l="0" r="0" t="0"/>
                    <a:stretch>
                      <a:fillRect/>
                    </a:stretch>
                  </pic:blipFill>
                  <pic:spPr>
                    <a:xfrm>
                      <a:off x="0" y="0"/>
                      <a:ext cx="4562793" cy="2315334"/>
                    </a:xfrm>
                    <a:prstGeom prst="rect"/>
                    <a:ln/>
                  </pic:spPr>
                </pic:pic>
              </a:graphicData>
            </a:graphic>
          </wp:inline>
        </w:drawing>
      </w:r>
      <w:r w:rsidDel="00000000" w:rsidR="00000000" w:rsidRPr="00000000">
        <w:rPr>
          <w:rtl w:val="0"/>
        </w:rPr>
      </w:r>
    </w:p>
    <w:p w:rsidR="00000000" w:rsidDel="00000000" w:rsidP="00000000" w:rsidRDefault="00000000" w:rsidRPr="00000000" w14:paraId="000001DB">
      <w:pPr>
        <w:spacing w:after="200" w:line="240" w:lineRule="auto"/>
        <w:ind w:left="360" w:firstLine="0"/>
        <w:jc w:val="both"/>
        <w:rPr/>
      </w:pPr>
      <w:r w:rsidDel="00000000" w:rsidR="00000000" w:rsidRPr="00000000">
        <w:rPr>
          <w:i w:val="1"/>
          <w:color w:val="44546a"/>
          <w:sz w:val="18"/>
          <w:szCs w:val="18"/>
          <w:rtl w:val="0"/>
        </w:rPr>
        <w:t xml:space="preserve">Фиг. 3.4 Линия</w:t>
      </w:r>
      <m:oMath>
        <m:sSubSup>
          <m:sSubSupPr>
            <m:ctrlPr>
              <w:rPr>
                <w:rFonts w:ascii="Cambria Math" w:cs="Cambria Math" w:eastAsia="Cambria Math" w:hAnsi="Cambria Math"/>
                <w:sz w:val="28"/>
                <w:szCs w:val="28"/>
              </w:rPr>
            </m:ctrlPr>
          </m:sSubSupPr>
          <m:e>
            <m:r>
              <w:rPr>
                <w:rFonts w:ascii="Cambria Math" w:cs="Cambria Math" w:eastAsia="Cambria Math" w:hAnsi="Cambria Math"/>
                <w:sz w:val="28"/>
                <w:szCs w:val="28"/>
              </w:rPr>
              <m:t xml:space="preserve">h</m:t>
            </m:r>
          </m:e>
          <m:sub>
            <m:r>
              <w:rPr>
                <w:rFonts w:ascii="Cambria Math" w:cs="Cambria Math" w:eastAsia="Cambria Math" w:hAnsi="Cambria Math"/>
                <w:sz w:val="28"/>
                <w:szCs w:val="28"/>
              </w:rPr>
              <m:t>κ</m:t>
            </m:r>
          </m:sub>
          <m:sup>
            <m:r>
              <w:rPr>
                <w:rFonts w:ascii="Cambria Math" w:cs="Cambria Math" w:eastAsia="Cambria Math" w:hAnsi="Cambria Math"/>
                <w:sz w:val="28"/>
                <w:szCs w:val="28"/>
              </w:rPr>
              <m:t xml:space="preserve">st</m:t>
            </m:r>
          </m:sup>
        </m:sSubSup>
        <m:r>
          <w:rPr>
            <w:rFonts w:ascii="Cambria Math" w:cs="Cambria Math" w:eastAsia="Cambria Math" w:hAnsi="Cambria Math"/>
            <w:sz w:val="28"/>
            <w:szCs w:val="28"/>
          </w:rPr>
          <m:t xml:space="preserve">(w)</m:t>
        </m:r>
      </m:oMath>
      <w:r w:rsidDel="00000000" w:rsidR="00000000" w:rsidRPr="00000000">
        <w:rPr>
          <w:i w:val="1"/>
          <w:color w:val="44546a"/>
          <w:sz w:val="18"/>
          <w:szCs w:val="18"/>
          <w:rtl w:val="0"/>
        </w:rPr>
        <w:t xml:space="preserve">с крайни точки </w:t>
      </w:r>
      <w:r w:rsidDel="00000000" w:rsidR="00000000" w:rsidRPr="00000000">
        <w:rPr>
          <w:b w:val="1"/>
          <w:i w:val="1"/>
          <w:color w:val="44546a"/>
          <w:sz w:val="18"/>
          <w:szCs w:val="18"/>
          <w:rtl w:val="0"/>
        </w:rPr>
        <w:t xml:space="preserve">(0,s)</w:t>
      </w:r>
      <w:r w:rsidDel="00000000" w:rsidR="00000000" w:rsidRPr="00000000">
        <w:rPr>
          <w:i w:val="1"/>
          <w:color w:val="44546a"/>
          <w:sz w:val="18"/>
          <w:szCs w:val="18"/>
          <w:rtl w:val="0"/>
        </w:rPr>
        <w:t xml:space="preserve"> и</w:t>
      </w:r>
      <m:oMath>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(u</m:t>
            </m:r>
          </m:e>
          <m:sub>
            <m:r>
              <w:rPr>
                <w:rFonts w:ascii="Cambria Math" w:cs="Cambria Math" w:eastAsia="Cambria Math" w:hAnsi="Cambria Math"/>
                <w:sz w:val="28"/>
                <w:szCs w:val="28"/>
              </w:rPr>
              <m:t xml:space="preserve">1</m:t>
            </m:r>
          </m:sub>
        </m:sSub>
        <m:r>
          <w:rPr>
            <w:rFonts w:ascii="Cambria Math" w:cs="Cambria Math" w:eastAsia="Cambria Math" w:hAnsi="Cambria Math"/>
            <w:sz w:val="28"/>
            <w:szCs w:val="28"/>
          </w:rPr>
          <m:t xml:space="preserve">,t)</m:t>
        </m:r>
      </m:oMath>
      <w:r w:rsidDel="00000000" w:rsidR="00000000" w:rsidRPr="00000000">
        <w:rPr>
          <w:i w:val="1"/>
          <w:color w:val="44546a"/>
          <w:sz w:val="18"/>
          <w:szCs w:val="18"/>
          <w:rtl w:val="0"/>
        </w:rPr>
        <w:t xml:space="preserve">, се прекарва през всяко преобразуване на Hough </w:t>
      </w:r>
      <m:oMath>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H</m:t>
            </m:r>
          </m:e>
          <m:sub>
            <m:r>
              <w:rPr>
                <w:rFonts w:ascii="Cambria Math" w:cs="Cambria Math" w:eastAsia="Cambria Math" w:hAnsi="Cambria Math"/>
                <w:sz w:val="28"/>
                <w:szCs w:val="28"/>
              </w:rPr>
              <m:t>κ</m:t>
            </m:r>
          </m:sub>
        </m:sSub>
      </m:oMath>
      <w:r w:rsidDel="00000000" w:rsidR="00000000" w:rsidRPr="00000000">
        <w:rPr>
          <w:i w:val="1"/>
          <w:color w:val="44546a"/>
          <w:sz w:val="18"/>
          <w:szCs w:val="18"/>
          <w:rtl w:val="0"/>
        </w:rPr>
        <w:t xml:space="preserve">. Общо </w:t>
      </w:r>
      <m:oMath>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v</m:t>
            </m:r>
          </m:e>
          <m:sub>
            <m:r>
              <w:rPr>
                <w:rFonts w:ascii="Cambria Math" w:cs="Cambria Math" w:eastAsia="Cambria Math" w:hAnsi="Cambria Math"/>
                <w:sz w:val="28"/>
                <w:szCs w:val="28"/>
              </w:rPr>
              <m:t xml:space="preserve">1</m:t>
            </m:r>
          </m:sub>
        </m:sSub>
        <m:r>
          <w:rPr>
            <w:rFonts w:ascii="Cambria Math" w:cs="Cambria Math" w:eastAsia="Cambria Math" w:hAnsi="Cambria Math"/>
            <w:sz w:val="28"/>
            <w:szCs w:val="28"/>
          </w:rPr>
          <m:t>×</m:t>
        </m:r>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v</m:t>
            </m:r>
          </m:e>
          <m:sub>
            <m:r>
              <w:rPr>
                <w:rFonts w:ascii="Cambria Math" w:cs="Cambria Math" w:eastAsia="Cambria Math" w:hAnsi="Cambria Math"/>
                <w:sz w:val="28"/>
                <w:szCs w:val="28"/>
              </w:rPr>
              <m:t xml:space="preserve">1</m:t>
            </m:r>
          </m:sub>
        </m:sSub>
      </m:oMath>
      <w:r w:rsidDel="00000000" w:rsidR="00000000" w:rsidRPr="00000000">
        <w:rPr>
          <w:i w:val="1"/>
          <w:color w:val="44546a"/>
          <w:sz w:val="18"/>
          <w:szCs w:val="18"/>
          <w:rtl w:val="0"/>
        </w:rPr>
        <w:t xml:space="preserve">1-D хистограмите се изчисляват по този начин. Повече детайли има в секция 3.3.6.</w:t>
      </w:r>
      <w:r w:rsidDel="00000000" w:rsidR="00000000" w:rsidRPr="00000000">
        <w:rPr>
          <w:rtl w:val="0"/>
        </w:rPr>
      </w:r>
    </w:p>
    <w:p w:rsidR="00000000" w:rsidDel="00000000" w:rsidP="00000000" w:rsidRDefault="00000000" w:rsidRPr="00000000" w14:paraId="000001DC">
      <w:pPr>
        <w:tabs>
          <w:tab w:val="left" w:pos="3432"/>
          <w:tab w:val="right" w:pos="9072"/>
        </w:tabs>
        <w:ind w:left="720" w:firstLine="0"/>
        <w:jc w:val="right"/>
        <w:rPr/>
      </w:pPr>
      <m:oMath>
        <m:r>
          <w:rPr>
            <w:rFonts w:ascii="Cambria Math" w:cs="Cambria Math" w:eastAsia="Cambria Math" w:hAnsi="Cambria Math"/>
            <w:sz w:val="28"/>
            <w:szCs w:val="28"/>
          </w:rPr>
          <m:t xml:space="preserve"> </m:t>
        </m:r>
        <m:sSup>
          <m:sSupPr>
            <m:ctrlPr>
              <w:rPr>
                <w:rFonts w:ascii="Cambria Math" w:cs="Cambria Math" w:eastAsia="Cambria Math" w:hAnsi="Cambria Math"/>
                <w:sz w:val="28"/>
                <w:szCs w:val="28"/>
              </w:rPr>
            </m:ctrlPr>
          </m:sSupPr>
          <m:e>
            <m:r>
              <w:rPr>
                <w:rFonts w:ascii="Cambria Math" w:cs="Cambria Math" w:eastAsia="Cambria Math" w:hAnsi="Cambria Math"/>
                <w:sz w:val="28"/>
                <w:szCs w:val="28"/>
              </w:rPr>
              <m:t>Σ</m:t>
            </m:r>
          </m:e>
          <m:sup>
            <m:r>
              <w:rPr>
                <w:rFonts w:ascii="Cambria Math" w:cs="Cambria Math" w:eastAsia="Cambria Math" w:hAnsi="Cambria Math"/>
                <w:sz w:val="28"/>
                <w:szCs w:val="28"/>
              </w:rPr>
              <m:t xml:space="preserve">n</m:t>
            </m:r>
          </m:sup>
        </m:sSup>
        <m:r>
          <w:rPr>
            <w:rFonts w:ascii="Cambria Math" w:cs="Cambria Math" w:eastAsia="Cambria Math" w:hAnsi="Cambria Math"/>
            <w:sz w:val="28"/>
            <w:szCs w:val="28"/>
          </w:rPr>
          <m:t xml:space="preserve">(h)=</m:t>
        </m:r>
        <m:d>
          <m:dPr>
            <m:begChr m:val="{"/>
            <m:endChr m:val="}"/>
            <m:ctrlPr>
              <w:rPr>
                <w:rFonts w:ascii="Cambria Math" w:cs="Cambria Math" w:eastAsia="Cambria Math" w:hAnsi="Cambria Math"/>
                <w:sz w:val="28"/>
                <w:szCs w:val="28"/>
              </w:rPr>
            </m:ctrlPr>
          </m:dPr>
          <m:e>
            <m:f>
              <m:fPr>
                <m:ctrlPr>
                  <w:rPr>
                    <w:rFonts w:ascii="Cambria Math" w:cs="Cambria Math" w:eastAsia="Cambria Math" w:hAnsi="Cambria Math"/>
                    <w:sz w:val="28"/>
                    <w:szCs w:val="28"/>
                  </w:rPr>
                </m:ctrlPr>
              </m:fPr>
              <m:num>
                <m:sSubSup>
                  <m:sSubSupPr>
                    <m:ctrlPr>
                      <w:rPr>
                        <w:rFonts w:ascii="Cambria Math" w:cs="Cambria Math" w:eastAsia="Cambria Math" w:hAnsi="Cambria Math"/>
                        <w:sz w:val="28"/>
                        <w:szCs w:val="28"/>
                      </w:rPr>
                    </m:ctrlPr>
                  </m:sSubSupPr>
                  <m:e>
                    <m:r>
                      <w:rPr>
                        <w:rFonts w:ascii="Cambria Math" w:cs="Cambria Math" w:eastAsia="Cambria Math" w:hAnsi="Cambria Math"/>
                        <w:sz w:val="28"/>
                        <w:szCs w:val="28"/>
                      </w:rPr>
                      <m:t>Σ</m:t>
                    </m:r>
                  </m:e>
                  <m:sub>
                    <m:r>
                      <w:rPr>
                        <w:rFonts w:ascii="Cambria Math" w:cs="Cambria Math" w:eastAsia="Cambria Math" w:hAnsi="Cambria Math"/>
                        <w:sz w:val="28"/>
                        <w:szCs w:val="28"/>
                      </w:rPr>
                      <m:t xml:space="preserve">i=0</m:t>
                    </m:r>
                  </m:sub>
                  <m:sup>
                    <m:r>
                      <w:rPr>
                        <w:rFonts w:ascii="Cambria Math" w:cs="Cambria Math" w:eastAsia="Cambria Math" w:hAnsi="Cambria Math"/>
                        <w:sz w:val="28"/>
                        <w:szCs w:val="28"/>
                      </w:rPr>
                      <m:t xml:space="preserve">n</m:t>
                    </m:r>
                  </m:sup>
                </m:sSubSup>
                <m:r>
                  <w:rPr>
                    <w:rFonts w:ascii="Cambria Math" w:cs="Cambria Math" w:eastAsia="Cambria Math" w:hAnsi="Cambria Math"/>
                    <w:sz w:val="28"/>
                    <w:szCs w:val="28"/>
                  </w:rPr>
                  <m:t xml:space="preserve">score(h), ако n</m:t>
                </m:r>
                <m:r>
                  <w:rPr>
                    <w:rFonts w:ascii="Cambria Math" w:cs="Cambria Math" w:eastAsia="Cambria Math" w:hAnsi="Cambria Math"/>
                    <w:sz w:val="28"/>
                    <w:szCs w:val="28"/>
                  </w:rPr>
                  <m:t>≤</m:t>
                </m:r>
                <m:r>
                  <w:rPr>
                    <w:rFonts w:ascii="Cambria Math" w:cs="Cambria Math" w:eastAsia="Cambria Math" w:hAnsi="Cambria Math"/>
                    <w:sz w:val="28"/>
                    <w:szCs w:val="28"/>
                  </w:rPr>
                  <m:t xml:space="preserve">count(h)</m:t>
                </m:r>
              </m:num>
              <m:den>
                <m:r>
                  <w:rPr>
                    <w:rFonts w:ascii="Cambria Math" w:cs="Cambria Math" w:eastAsia="Cambria Math" w:hAnsi="Cambria Math"/>
                    <w:sz w:val="28"/>
                    <w:szCs w:val="28"/>
                  </w:rPr>
                  <m:t xml:space="preserve">0, иначе</m:t>
                </m:r>
              </m:den>
            </m:f>
          </m:e>
        </m:d>
        <m:r>
          <w:rPr>
            <w:rFonts w:ascii="Cambria Math" w:cs="Cambria Math" w:eastAsia="Cambria Math" w:hAnsi="Cambria Math"/>
            <w:sz w:val="28"/>
            <w:szCs w:val="28"/>
          </w:rPr>
          <m:t xml:space="preserve"> </m:t>
        </m:r>
      </m:oMath>
      <w:r w:rsidDel="00000000" w:rsidR="00000000" w:rsidRPr="00000000">
        <w:rPr>
          <w:rFonts w:ascii="Cambria Math" w:cs="Cambria Math" w:eastAsia="Cambria Math" w:hAnsi="Cambria Math"/>
          <w:sz w:val="28"/>
          <w:szCs w:val="28"/>
          <w:rtl w:val="0"/>
        </w:rPr>
        <w:t xml:space="preserve">                               (3.15)</w:t>
      </w:r>
      <w:r w:rsidDel="00000000" w:rsidR="00000000" w:rsidRPr="00000000">
        <w:rPr>
          <w:rtl w:val="0"/>
        </w:rPr>
      </w:r>
    </w:p>
    <w:p w:rsidR="00000000" w:rsidDel="00000000" w:rsidP="00000000" w:rsidRDefault="00000000" w:rsidRPr="00000000" w14:paraId="000001DD">
      <w:pPr>
        <w:jc w:val="both"/>
        <w:rPr/>
      </w:pPr>
      <w:r w:rsidDel="00000000" w:rsidR="00000000" w:rsidRPr="00000000">
        <w:rPr>
          <w:rtl w:val="0"/>
        </w:rPr>
        <w:t xml:space="preserve">, където </w:t>
      </w:r>
      <w:r w:rsidDel="00000000" w:rsidR="00000000" w:rsidRPr="00000000">
        <w:rPr>
          <w:b w:val="1"/>
          <w:rtl w:val="0"/>
        </w:rPr>
        <w:t xml:space="preserve">c(i)</w:t>
      </w:r>
      <w:r w:rsidDel="00000000" w:rsidR="00000000" w:rsidRPr="00000000">
        <w:rPr>
          <w:rtl w:val="0"/>
        </w:rPr>
        <w:t xml:space="preserve"> е индексът на i-тия клъстер с най-висок резултат. Оптималните клъстери са тези в разделителната линия(</w:t>
      </w:r>
      <w:r w:rsidDel="00000000" w:rsidR="00000000" w:rsidRPr="00000000">
        <w:rPr>
          <w:b w:val="1"/>
          <w:rtl w:val="0"/>
        </w:rPr>
        <w:t xml:space="preserve">sweep-line</w:t>
      </w:r>
      <w:r w:rsidDel="00000000" w:rsidR="00000000" w:rsidRPr="00000000">
        <w:rPr>
          <w:rtl w:val="0"/>
        </w:rPr>
        <w:t xml:space="preserve">), които максимизират ф-ла 3.15. Сега, възстановявайки пълната нотация, резултатът от опитмалната линия на размах(</w:t>
      </w:r>
      <w:r w:rsidDel="00000000" w:rsidR="00000000" w:rsidRPr="00000000">
        <w:rPr>
          <w:b w:val="1"/>
          <w:rtl w:val="0"/>
        </w:rPr>
        <w:t xml:space="preserve">sweep-line</w:t>
      </w:r>
      <w:r w:rsidDel="00000000" w:rsidR="00000000" w:rsidRPr="00000000">
        <w:rPr>
          <w:rtl w:val="0"/>
        </w:rPr>
        <w:t xml:space="preserve">) в преобразуването е</w:t>
      </w:r>
    </w:p>
    <w:p w:rsidR="00000000" w:rsidDel="00000000" w:rsidP="00000000" w:rsidRDefault="00000000" w:rsidRPr="00000000" w14:paraId="000001DE">
      <w:pPr>
        <w:tabs>
          <w:tab w:val="left" w:pos="3432"/>
          <w:tab w:val="right" w:pos="9072"/>
        </w:tabs>
        <w:ind w:left="720" w:firstLine="0"/>
        <w:jc w:val="right"/>
        <w:rPr/>
      </w:pPr>
      <m:oMath>
        <m:r>
          <w:rPr>
            <w:rFonts w:ascii="Cambria Math" w:cs="Cambria Math" w:eastAsia="Cambria Math" w:hAnsi="Cambria Math"/>
            <w:sz w:val="28"/>
            <w:szCs w:val="28"/>
          </w:rPr>
          <m:t xml:space="preserve"> </m:t>
        </m:r>
        <m:sSubSup>
          <m:sSubSupPr>
            <m:ctrlPr>
              <w:rPr>
                <w:rFonts w:ascii="Cambria Math" w:cs="Cambria Math" w:eastAsia="Cambria Math" w:hAnsi="Cambria Math"/>
                <w:sz w:val="28"/>
                <w:szCs w:val="28"/>
              </w:rPr>
            </m:ctrlPr>
          </m:sSubSupPr>
          <m:e>
            <m:r>
              <w:rPr>
                <w:rFonts w:ascii="Cambria Math" w:cs="Cambria Math" w:eastAsia="Cambria Math" w:hAnsi="Cambria Math"/>
                <w:sz w:val="28"/>
                <w:szCs w:val="28"/>
              </w:rPr>
              <m:t>Σ</m:t>
            </m:r>
          </m:e>
          <m:sub>
            <m:r>
              <w:rPr>
                <w:rFonts w:ascii="Cambria Math" w:cs="Cambria Math" w:eastAsia="Cambria Math" w:hAnsi="Cambria Math"/>
                <w:sz w:val="28"/>
                <w:szCs w:val="28"/>
              </w:rPr>
              <m:t>κ</m:t>
            </m:r>
          </m:sub>
          <m:sup>
            <m:r>
              <w:rPr>
                <w:rFonts w:ascii="Cambria Math" w:cs="Cambria Math" w:eastAsia="Cambria Math" w:hAnsi="Cambria Math"/>
                <w:sz w:val="28"/>
                <w:szCs w:val="28"/>
              </w:rPr>
              <m:t xml:space="preserve">n</m:t>
            </m:r>
          </m:sup>
        </m:sSubSup>
        <m:r>
          <w:rPr>
            <w:rFonts w:ascii="Cambria Math" w:cs="Cambria Math" w:eastAsia="Cambria Math" w:hAnsi="Cambria Math"/>
            <w:sz w:val="28"/>
            <w:szCs w:val="28"/>
          </w:rPr>
          <m:t xml:space="preserve">|</m:t>
        </m:r>
        <m:r>
          <w:rPr>
            <w:rFonts w:ascii="Cambria Math" w:cs="Cambria Math" w:eastAsia="Cambria Math" w:hAnsi="Cambria Math"/>
            <w:sz w:val="28"/>
            <w:szCs w:val="28"/>
          </w:rPr>
          <m:t>←</m:t>
        </m:r>
        <m:r>
          <w:rPr>
            <w:rFonts w:ascii="Cambria Math" w:cs="Cambria Math" w:eastAsia="Cambria Math" w:hAnsi="Cambria Math"/>
            <w:sz w:val="28"/>
            <w:szCs w:val="28"/>
          </w:rPr>
          <m:t xml:space="preserve">max </m:t>
        </m:r>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score</m:t>
            </m:r>
          </m:e>
          <m:sub>
            <m:r>
              <w:rPr>
                <w:rFonts w:ascii="Cambria Math" w:cs="Cambria Math" w:eastAsia="Cambria Math" w:hAnsi="Cambria Math"/>
                <w:sz w:val="28"/>
                <w:szCs w:val="28"/>
              </w:rPr>
              <m:t xml:space="preserve">n</m:t>
            </m:r>
          </m:sub>
        </m:sSub>
        <m:r>
          <w:rPr>
            <w:rFonts w:ascii="Cambria Math" w:cs="Cambria Math" w:eastAsia="Cambria Math" w:hAnsi="Cambria Math"/>
            <w:sz w:val="28"/>
            <w:szCs w:val="28"/>
          </w:rPr>
          <m:t xml:space="preserve">(</m:t>
        </m:r>
        <m:sSubSup>
          <m:sSubSupPr>
            <m:ctrlPr>
              <w:rPr>
                <w:rFonts w:ascii="Cambria Math" w:cs="Cambria Math" w:eastAsia="Cambria Math" w:hAnsi="Cambria Math"/>
                <w:sz w:val="28"/>
                <w:szCs w:val="28"/>
              </w:rPr>
            </m:ctrlPr>
          </m:sSubSupPr>
          <m:e>
            <m:r>
              <w:rPr>
                <w:rFonts w:ascii="Cambria Math" w:cs="Cambria Math" w:eastAsia="Cambria Math" w:hAnsi="Cambria Math"/>
                <w:sz w:val="28"/>
                <w:szCs w:val="28"/>
              </w:rPr>
              <m:t xml:space="preserve">h</m:t>
            </m:r>
          </m:e>
          <m:sub>
            <m:r>
              <w:rPr>
                <w:rFonts w:ascii="Cambria Math" w:cs="Cambria Math" w:eastAsia="Cambria Math" w:hAnsi="Cambria Math"/>
                <w:sz w:val="28"/>
                <w:szCs w:val="28"/>
              </w:rPr>
              <m:t>κ</m:t>
            </m:r>
          </m:sub>
          <m:sup>
            <m:r>
              <w:rPr>
                <w:rFonts w:ascii="Cambria Math" w:cs="Cambria Math" w:eastAsia="Cambria Math" w:hAnsi="Cambria Math"/>
                <w:sz w:val="28"/>
                <w:szCs w:val="28"/>
              </w:rPr>
              <m:t xml:space="preserve">st</m:t>
            </m:r>
          </m:sup>
        </m:sSubSup>
        <m:r>
          <w:rPr>
            <w:rFonts w:ascii="Cambria Math" w:cs="Cambria Math" w:eastAsia="Cambria Math" w:hAnsi="Cambria Math"/>
            <w:sz w:val="28"/>
            <w:szCs w:val="28"/>
          </w:rPr>
          <m:t xml:space="preserve">) </m:t>
        </m:r>
      </m:oMath>
      <w:r w:rsidDel="00000000" w:rsidR="00000000" w:rsidRPr="00000000">
        <w:rPr>
          <w:rFonts w:ascii="Cambria Math" w:cs="Cambria Math" w:eastAsia="Cambria Math" w:hAnsi="Cambria Math"/>
          <w:sz w:val="28"/>
          <w:szCs w:val="28"/>
          <w:rtl w:val="0"/>
        </w:rPr>
        <w:t xml:space="preserve">                                         (3.16)</w:t>
      </w:r>
      <w:r w:rsidDel="00000000" w:rsidR="00000000" w:rsidRPr="00000000">
        <w:rPr>
          <w:rtl w:val="0"/>
        </w:rPr>
      </w:r>
    </w:p>
    <w:p w:rsidR="00000000" w:rsidDel="00000000" w:rsidP="00000000" w:rsidRDefault="00000000" w:rsidRPr="00000000" w14:paraId="000001DF">
      <w:pPr>
        <w:jc w:val="both"/>
        <w:rPr/>
      </w:pPr>
      <w:r w:rsidDel="00000000" w:rsidR="00000000" w:rsidRPr="00000000">
        <w:rPr>
          <w:rtl w:val="0"/>
        </w:rPr>
        <w:t xml:space="preserve">Остава един проблем: не е известно предварително дали трябва да има</w:t>
      </w:r>
      <m:oMath>
        <m:r>
          <w:rPr>
            <w:rFonts w:ascii="Cambria Math" w:cs="Cambria Math" w:eastAsia="Cambria Math" w:hAnsi="Cambria Math"/>
            <w:sz w:val="28"/>
            <w:szCs w:val="28"/>
          </w:rPr>
          <m:t xml:space="preserve">l</m:t>
        </m:r>
      </m:oMath>
      <w:r w:rsidDel="00000000" w:rsidR="00000000" w:rsidRPr="00000000">
        <w:rPr>
          <w:rtl w:val="0"/>
        </w:rPr>
        <w:t xml:space="preserve">пикове в</w:t>
      </w:r>
      <m:oMath>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H</m:t>
            </m:r>
          </m:e>
          <m:sub>
            <m:r>
              <w:rPr>
                <w:rFonts w:ascii="Cambria Math" w:cs="Cambria Math" w:eastAsia="Cambria Math" w:hAnsi="Cambria Math"/>
                <w:sz w:val="28"/>
                <w:szCs w:val="28"/>
              </w:rPr>
              <m:t>λ</m:t>
            </m:r>
          </m:sub>
        </m:sSub>
      </m:oMath>
      <w:r w:rsidDel="00000000" w:rsidR="00000000" w:rsidRPr="00000000">
        <w:rPr>
          <w:rtl w:val="0"/>
        </w:rPr>
        <w:t xml:space="preserve">и</w:t>
      </w:r>
      <m:oMath>
        <m:r>
          <w:rPr>
            <w:rFonts w:ascii="Cambria Math" w:cs="Cambria Math" w:eastAsia="Cambria Math" w:hAnsi="Cambria Math"/>
            <w:sz w:val="28"/>
            <w:szCs w:val="28"/>
          </w:rPr>
          <m:t xml:space="preserve">m</m:t>
        </m:r>
      </m:oMath>
      <w:r w:rsidDel="00000000" w:rsidR="00000000" w:rsidRPr="00000000">
        <w:rPr>
          <w:rtl w:val="0"/>
        </w:rPr>
        <w:t xml:space="preserve">в</w:t>
      </w:r>
      <m:oMath>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H</m:t>
            </m:r>
          </m:e>
          <m:sub>
            <m:r>
              <w:rPr>
                <w:rFonts w:ascii="Cambria Math" w:cs="Cambria Math" w:eastAsia="Cambria Math" w:hAnsi="Cambria Math"/>
                <w:sz w:val="28"/>
                <w:szCs w:val="28"/>
              </w:rPr>
              <m:t>μ</m:t>
            </m:r>
          </m:sub>
        </m:sSub>
      </m:oMath>
      <w:r w:rsidDel="00000000" w:rsidR="00000000" w:rsidRPr="00000000">
        <w:rPr>
          <w:rtl w:val="0"/>
        </w:rPr>
        <w:t xml:space="preserve">, или обратното. Следователно се изчисляват и четирите комбинации</w:t>
      </w:r>
      <m:oMath>
        <m:sSubSup>
          <m:sSubSupPr>
            <m:ctrlPr>
              <w:rPr>
                <w:rFonts w:ascii="Cambria Math" w:cs="Cambria Math" w:eastAsia="Cambria Math" w:hAnsi="Cambria Math"/>
                <w:sz w:val="28"/>
                <w:szCs w:val="28"/>
              </w:rPr>
            </m:ctrlPr>
          </m:sSubSupPr>
          <m:e>
            <m:r>
              <m:t>Σ</m:t>
            </m:r>
          </m:e>
          <m:sub>
            <m:r>
              <m:t>λ</m:t>
            </m:r>
          </m:sub>
          <m:sup>
            <m:r>
              <w:rPr>
                <w:rFonts w:ascii="Cambria Math" w:cs="Cambria Math" w:eastAsia="Cambria Math" w:hAnsi="Cambria Math"/>
                <w:sz w:val="28"/>
                <w:szCs w:val="28"/>
              </w:rPr>
              <m:t xml:space="preserve">l</m:t>
            </m:r>
          </m:sup>
        </m:sSubSup>
      </m:oMath>
      <w:r w:rsidDel="00000000" w:rsidR="00000000" w:rsidRPr="00000000">
        <w:rPr>
          <w:rtl w:val="0"/>
        </w:rPr>
        <w:t xml:space="preserve">,</w:t>
      </w:r>
      <m:oMath>
        <m:sSubSup>
          <m:sSubSupPr>
            <m:ctrlPr>
              <w:rPr>
                <w:rFonts w:ascii="Cambria Math" w:cs="Cambria Math" w:eastAsia="Cambria Math" w:hAnsi="Cambria Math"/>
                <w:sz w:val="28"/>
                <w:szCs w:val="28"/>
              </w:rPr>
            </m:ctrlPr>
          </m:sSubSupPr>
          <m:e>
            <m:r>
              <m:t>Σ</m:t>
            </m:r>
          </m:e>
          <m:sub>
            <m:r>
              <m:t>μ</m:t>
            </m:r>
          </m:sub>
          <m:sup>
            <m:r>
              <w:rPr>
                <w:rFonts w:ascii="Cambria Math" w:cs="Cambria Math" w:eastAsia="Cambria Math" w:hAnsi="Cambria Math"/>
                <w:sz w:val="28"/>
                <w:szCs w:val="28"/>
              </w:rPr>
              <m:t xml:space="preserve">m</m:t>
            </m:r>
          </m:sup>
        </m:sSubSup>
      </m:oMath>
      <w:r w:rsidDel="00000000" w:rsidR="00000000" w:rsidRPr="00000000">
        <w:rPr>
          <w:rtl w:val="0"/>
        </w:rPr>
        <w:t xml:space="preserve">,</w:t>
      </w:r>
      <m:oMath>
        <m:sSubSup>
          <m:sSubSupPr>
            <m:ctrlPr>
              <w:rPr>
                <w:rFonts w:ascii="Cambria Math" w:cs="Cambria Math" w:eastAsia="Cambria Math" w:hAnsi="Cambria Math"/>
                <w:sz w:val="28"/>
                <w:szCs w:val="28"/>
              </w:rPr>
            </m:ctrlPr>
          </m:sSubSupPr>
          <m:e>
            <m:r>
              <m:t>Σ</m:t>
            </m:r>
          </m:e>
          <m:sub>
            <m:r>
              <m:t>μ</m:t>
            </m:r>
          </m:sub>
          <m:sup>
            <m:r>
              <w:rPr>
                <w:rFonts w:ascii="Cambria Math" w:cs="Cambria Math" w:eastAsia="Cambria Math" w:hAnsi="Cambria Math"/>
                <w:sz w:val="28"/>
                <w:szCs w:val="28"/>
              </w:rPr>
              <m:t xml:space="preserve">l</m:t>
            </m:r>
          </m:sup>
        </m:sSubSup>
      </m:oMath>
      <w:r w:rsidDel="00000000" w:rsidR="00000000" w:rsidRPr="00000000">
        <w:rPr>
          <w:rtl w:val="0"/>
        </w:rPr>
        <w:t xml:space="preserve">,и</w:t>
      </w:r>
      <m:oMath>
        <m:sSubSup>
          <m:sSubSupPr>
            <m:ctrlPr>
              <w:rPr>
                <w:rFonts w:ascii="Cambria Math" w:cs="Cambria Math" w:eastAsia="Cambria Math" w:hAnsi="Cambria Math"/>
                <w:sz w:val="28"/>
                <w:szCs w:val="28"/>
              </w:rPr>
            </m:ctrlPr>
          </m:sSubSupPr>
          <m:e>
            <m:r>
              <m:t>Σ</m:t>
            </m:r>
          </m:e>
          <m:sub>
            <m:r>
              <m:t>λ</m:t>
            </m:r>
          </m:sub>
          <m:sup>
            <m:r>
              <w:rPr>
                <w:rFonts w:ascii="Cambria Math" w:cs="Cambria Math" w:eastAsia="Cambria Math" w:hAnsi="Cambria Math"/>
                <w:sz w:val="28"/>
                <w:szCs w:val="28"/>
              </w:rPr>
              <m:t xml:space="preserve">m</m:t>
            </m:r>
          </m:sup>
        </m:sSubSup>
      </m:oMath>
      <w:r w:rsidDel="00000000" w:rsidR="00000000" w:rsidRPr="00000000">
        <w:rPr>
          <w:rtl w:val="0"/>
        </w:rPr>
        <w:t xml:space="preserve">. Неяснотата между моливите(???)</w:t>
      </w:r>
      <m:oMath>
        <m:r>
          <w:rPr>
            <w:rFonts w:ascii="Cambria Math" w:cs="Cambria Math" w:eastAsia="Cambria Math" w:hAnsi="Cambria Math"/>
            <w:sz w:val="28"/>
            <w:szCs w:val="28"/>
          </w:rPr>
          <m:t xml:space="preserve">(L,M)</m:t>
        </m:r>
      </m:oMath>
      <w:r w:rsidDel="00000000" w:rsidR="00000000" w:rsidRPr="00000000">
        <w:rPr>
          <w:rtl w:val="0"/>
        </w:rPr>
        <w:t xml:space="preserve">и етикетите</w:t>
      </w:r>
      <m:oMath>
        <m:d>
          <m:dPr>
            <m:begChr m:val="("/>
            <m:endChr m:val=")"/>
            <m:ctrlPr>
              <w:rPr>
                <w:rFonts w:ascii="Cambria Math" w:cs="Cambria Math" w:eastAsia="Cambria Math" w:hAnsi="Cambria Math"/>
                <w:sz w:val="28"/>
                <w:szCs w:val="28"/>
              </w:rPr>
            </m:ctrlPr>
          </m:dPr>
          <m:e>
            <m:r>
              <m:t>λ</m:t>
            </m:r>
            <m:r>
              <w:rPr>
                <w:rFonts w:ascii="Cambria Math" w:cs="Cambria Math" w:eastAsia="Cambria Math" w:hAnsi="Cambria Math"/>
                <w:sz w:val="28"/>
                <w:szCs w:val="28"/>
              </w:rPr>
              <m:t xml:space="preserve">,</m:t>
            </m:r>
            <m:r>
              <w:rPr>
                <w:rFonts w:ascii="Cambria Math" w:cs="Cambria Math" w:eastAsia="Cambria Math" w:hAnsi="Cambria Math"/>
                <w:sz w:val="28"/>
                <w:szCs w:val="28"/>
              </w:rPr>
              <m:t>μ</m:t>
            </m:r>
          </m:e>
        </m:d>
      </m:oMath>
      <w:r w:rsidDel="00000000" w:rsidR="00000000" w:rsidRPr="00000000">
        <w:rPr>
          <w:rtl w:val="0"/>
        </w:rPr>
        <w:t xml:space="preserve">,след това може да бъде разрешена като се вземе решението с </w:t>
      </w:r>
      <w:r w:rsidDel="00000000" w:rsidR="00000000" w:rsidRPr="00000000">
        <w:rPr>
          <w:i w:val="1"/>
          <w:rtl w:val="0"/>
        </w:rPr>
        <w:t xml:space="preserve">най-висок </w:t>
      </w:r>
      <w:r w:rsidDel="00000000" w:rsidR="00000000" w:rsidRPr="00000000">
        <w:rPr>
          <w:rtl w:val="0"/>
        </w:rPr>
        <w:t xml:space="preserve">резултат:</w:t>
      </w:r>
    </w:p>
    <w:p w:rsidR="00000000" w:rsidDel="00000000" w:rsidP="00000000" w:rsidRDefault="00000000" w:rsidRPr="00000000" w14:paraId="000001E0">
      <w:pPr>
        <w:tabs>
          <w:tab w:val="left" w:pos="3432"/>
          <w:tab w:val="right" w:pos="9072"/>
        </w:tabs>
        <w:ind w:left="720" w:firstLine="0"/>
        <w:jc w:val="right"/>
        <w:rPr/>
      </w:pPr>
      <m:oMath>
        <m:r>
          <w:rPr>
            <w:rFonts w:ascii="Cambria Math" w:cs="Cambria Math" w:eastAsia="Cambria Math" w:hAnsi="Cambria Math"/>
            <w:sz w:val="28"/>
            <w:szCs w:val="28"/>
          </w:rPr>
          <m:t xml:space="preserve"> (L,M)</m:t>
        </m:r>
        <m:r>
          <w:rPr>
            <w:rFonts w:ascii="Cambria Math" w:cs="Cambria Math" w:eastAsia="Cambria Math" w:hAnsi="Cambria Math"/>
            <w:sz w:val="28"/>
            <w:szCs w:val="28"/>
          </w:rPr>
          <m:t>⇔</m:t>
        </m:r>
        <m:d>
          <m:dPr>
            <m:begChr m:val="{"/>
            <m:endChr m:val="}"/>
            <m:ctrlPr>
              <w:rPr>
                <w:rFonts w:ascii="Cambria Math" w:cs="Cambria Math" w:eastAsia="Cambria Math" w:hAnsi="Cambria Math"/>
                <w:sz w:val="28"/>
                <w:szCs w:val="28"/>
              </w:rPr>
            </m:ctrlPr>
          </m:dPr>
          <m:e>
            <m:f>
              <m:fPr>
                <m:ctrlPr>
                  <w:rPr>
                    <w:rFonts w:ascii="Cambria Math" w:cs="Cambria Math" w:eastAsia="Cambria Math" w:hAnsi="Cambria Math"/>
                    <w:sz w:val="28"/>
                    <w:szCs w:val="28"/>
                  </w:rPr>
                </m:ctrlPr>
              </m:fPr>
              <m:num>
                <m:d>
                  <m:dPr>
                    <m:begChr m:val="("/>
                    <m:endChr m:val=")"/>
                    <m:ctrlPr>
                      <w:rPr>
                        <w:rFonts w:ascii="Cambria Math" w:cs="Cambria Math" w:eastAsia="Cambria Math" w:hAnsi="Cambria Math"/>
                        <w:sz w:val="28"/>
                        <w:szCs w:val="28"/>
                      </w:rPr>
                    </m:ctrlPr>
                  </m:dPr>
                  <m:e>
                    <m:r>
                      <w:rPr>
                        <w:rFonts w:ascii="Cambria Math" w:cs="Cambria Math" w:eastAsia="Cambria Math" w:hAnsi="Cambria Math"/>
                        <w:sz w:val="28"/>
                        <w:szCs w:val="28"/>
                      </w:rPr>
                      <m:t>λ</m:t>
                    </m:r>
                    <m:r>
                      <w:rPr>
                        <w:rFonts w:ascii="Cambria Math" w:cs="Cambria Math" w:eastAsia="Cambria Math" w:hAnsi="Cambria Math"/>
                        <w:sz w:val="28"/>
                        <w:szCs w:val="28"/>
                      </w:rPr>
                      <m:t xml:space="preserve">,</m:t>
                    </m:r>
                    <m:r>
                      <w:rPr>
                        <w:rFonts w:ascii="Cambria Math" w:cs="Cambria Math" w:eastAsia="Cambria Math" w:hAnsi="Cambria Math"/>
                        <w:sz w:val="28"/>
                        <w:szCs w:val="28"/>
                      </w:rPr>
                      <m:t>μ</m:t>
                    </m:r>
                  </m:e>
                </m:d>
                <m:r>
                  <w:rPr>
                    <w:rFonts w:ascii="Cambria Math" w:cs="Cambria Math" w:eastAsia="Cambria Math" w:hAnsi="Cambria Math"/>
                    <w:sz w:val="28"/>
                    <w:szCs w:val="28"/>
                  </w:rPr>
                  <m:t xml:space="preserve">, ако </m:t>
                </m:r>
                <m:sSubSup>
                  <m:sSubSupPr>
                    <m:ctrlPr>
                      <w:rPr>
                        <w:rFonts w:ascii="Cambria Math" w:cs="Cambria Math" w:eastAsia="Cambria Math" w:hAnsi="Cambria Math"/>
                        <w:sz w:val="28"/>
                        <w:szCs w:val="28"/>
                      </w:rPr>
                    </m:ctrlPr>
                  </m:sSubSupPr>
                  <m:e>
                    <m:r>
                      <w:rPr>
                        <w:rFonts w:ascii="Cambria Math" w:cs="Cambria Math" w:eastAsia="Cambria Math" w:hAnsi="Cambria Math"/>
                        <w:sz w:val="28"/>
                        <w:szCs w:val="28"/>
                      </w:rPr>
                      <m:t>Σ</m:t>
                    </m:r>
                  </m:e>
                  <m:sub>
                    <m:r>
                      <w:rPr>
                        <w:rFonts w:ascii="Cambria Math" w:cs="Cambria Math" w:eastAsia="Cambria Math" w:hAnsi="Cambria Math"/>
                        <w:sz w:val="28"/>
                        <w:szCs w:val="28"/>
                      </w:rPr>
                      <m:t>λ</m:t>
                    </m:r>
                  </m:sub>
                  <m:sup>
                    <m:r>
                      <w:rPr>
                        <w:rFonts w:ascii="Cambria Math" w:cs="Cambria Math" w:eastAsia="Cambria Math" w:hAnsi="Cambria Math"/>
                        <w:sz w:val="28"/>
                        <w:szCs w:val="28"/>
                      </w:rPr>
                      <m:t xml:space="preserve">l</m:t>
                    </m:r>
                  </m:sup>
                </m:sSubSup>
                <m:r>
                  <w:rPr/>
                  <m:t xml:space="preserve">+</m:t>
                </m:r>
                <m:sSubSup>
                  <m:sSubSupPr>
                    <m:ctrlPr>
                      <w:rPr>
                        <w:rFonts w:ascii="Cambria Math" w:cs="Cambria Math" w:eastAsia="Cambria Math" w:hAnsi="Cambria Math"/>
                        <w:sz w:val="28"/>
                        <w:szCs w:val="28"/>
                      </w:rPr>
                    </m:ctrlPr>
                  </m:sSubSupPr>
                  <m:e>
                    <m:r>
                      <w:rPr/>
                      <m:t>Σ</m:t>
                    </m:r>
                  </m:e>
                  <m:sub>
                    <m:r>
                      <w:rPr/>
                      <m:t>μ</m:t>
                    </m:r>
                  </m:sub>
                  <m:sup>
                    <m:r>
                      <w:rPr>
                        <w:rFonts w:ascii="Cambria Math" w:cs="Cambria Math" w:eastAsia="Cambria Math" w:hAnsi="Cambria Math"/>
                        <w:sz w:val="28"/>
                        <w:szCs w:val="28"/>
                      </w:rPr>
                      <m:t xml:space="preserve">m</m:t>
                    </m:r>
                  </m:sup>
                </m:sSubSup>
                <m:r>
                  <w:rPr/>
                  <m:t xml:space="preserve">,</m:t>
                </m:r>
                <m:r>
                  <w:rPr>
                    <w:rFonts w:ascii="Cambria Math" w:cs="Cambria Math" w:eastAsia="Cambria Math" w:hAnsi="Cambria Math"/>
                    <w:sz w:val="28"/>
                    <w:szCs w:val="28"/>
                  </w:rPr>
                  <m:t xml:space="preserve">&gt;</m:t>
                </m:r>
                <m:sSubSup>
                  <m:sSubSupPr>
                    <m:ctrlPr>
                      <w:rPr>
                        <w:rFonts w:ascii="Cambria Math" w:cs="Cambria Math" w:eastAsia="Cambria Math" w:hAnsi="Cambria Math"/>
                        <w:sz w:val="28"/>
                        <w:szCs w:val="28"/>
                      </w:rPr>
                    </m:ctrlPr>
                  </m:sSubSupPr>
                  <m:e>
                    <m:r>
                      <w:rPr>
                        <w:rFonts w:ascii="Cambria Math" w:cs="Cambria Math" w:eastAsia="Cambria Math" w:hAnsi="Cambria Math"/>
                        <w:sz w:val="28"/>
                        <w:szCs w:val="28"/>
                      </w:rPr>
                      <m:t>Σ</m:t>
                    </m:r>
                  </m:e>
                  <m:sub>
                    <m:r>
                      <w:rPr>
                        <w:rFonts w:ascii="Cambria Math" w:cs="Cambria Math" w:eastAsia="Cambria Math" w:hAnsi="Cambria Math"/>
                        <w:sz w:val="28"/>
                        <w:szCs w:val="28"/>
                      </w:rPr>
                      <m:t>μ</m:t>
                    </m:r>
                  </m:sub>
                  <m:sup>
                    <m:r>
                      <w:rPr>
                        <w:rFonts w:ascii="Cambria Math" w:cs="Cambria Math" w:eastAsia="Cambria Math" w:hAnsi="Cambria Math"/>
                        <w:sz w:val="28"/>
                        <w:szCs w:val="28"/>
                      </w:rPr>
                      <m:t xml:space="preserve">l</m:t>
                    </m:r>
                  </m:sup>
                </m:sSubSup>
                <m:r>
                  <w:rPr>
                    <w:rFonts w:ascii="Cambria Math" w:cs="Cambria Math" w:eastAsia="Cambria Math" w:hAnsi="Cambria Math"/>
                    <w:sz w:val="28"/>
                    <w:szCs w:val="28"/>
                  </w:rPr>
                  <m:t xml:space="preserve">+</m:t>
                </m:r>
                <m:sSubSup>
                  <m:sSubSupPr>
                    <m:ctrlPr>
                      <w:rPr>
                        <w:rFonts w:ascii="Cambria Math" w:cs="Cambria Math" w:eastAsia="Cambria Math" w:hAnsi="Cambria Math"/>
                        <w:sz w:val="28"/>
                        <w:szCs w:val="28"/>
                      </w:rPr>
                    </m:ctrlPr>
                  </m:sSubSupPr>
                  <m:e>
                    <m:r>
                      <w:rPr>
                        <w:rFonts w:ascii="Cambria Math" w:cs="Cambria Math" w:eastAsia="Cambria Math" w:hAnsi="Cambria Math"/>
                        <w:sz w:val="28"/>
                        <w:szCs w:val="28"/>
                      </w:rPr>
                      <m:t>Σ</m:t>
                    </m:r>
                  </m:e>
                  <m:sub>
                    <m:r>
                      <w:rPr>
                        <w:rFonts w:ascii="Cambria Math" w:cs="Cambria Math" w:eastAsia="Cambria Math" w:hAnsi="Cambria Math"/>
                        <w:sz w:val="28"/>
                        <w:szCs w:val="28"/>
                      </w:rPr>
                      <m:t>λ</m:t>
                    </m:r>
                  </m:sub>
                  <m:sup>
                    <m:r>
                      <w:rPr>
                        <w:rFonts w:ascii="Cambria Math" w:cs="Cambria Math" w:eastAsia="Cambria Math" w:hAnsi="Cambria Math"/>
                        <w:sz w:val="28"/>
                        <w:szCs w:val="28"/>
                      </w:rPr>
                      <m:t xml:space="preserve">m</m:t>
                    </m:r>
                  </m:sup>
                </m:sSubSup>
              </m:num>
              <m:den>
                <m:d>
                  <m:dPr>
                    <m:begChr m:val="("/>
                    <m:endChr m:val=")"/>
                    <m:ctrlPr>
                      <w:rPr>
                        <w:rFonts w:ascii="Cambria Math" w:cs="Cambria Math" w:eastAsia="Cambria Math" w:hAnsi="Cambria Math"/>
                        <w:sz w:val="28"/>
                        <w:szCs w:val="28"/>
                      </w:rPr>
                    </m:ctrlPr>
                  </m:dPr>
                  <m:e>
                    <m:r>
                      <w:rPr>
                        <w:rFonts w:ascii="Cambria Math" w:cs="Cambria Math" w:eastAsia="Cambria Math" w:hAnsi="Cambria Math"/>
                        <w:sz w:val="28"/>
                        <w:szCs w:val="28"/>
                      </w:rPr>
                      <m:t>μ</m:t>
                    </m:r>
                    <m:r>
                      <w:rPr>
                        <w:rFonts w:ascii="Cambria Math" w:cs="Cambria Math" w:eastAsia="Cambria Math" w:hAnsi="Cambria Math"/>
                        <w:sz w:val="28"/>
                        <w:szCs w:val="28"/>
                      </w:rPr>
                      <m:t>λ</m:t>
                    </m:r>
                  </m:e>
                </m:d>
                <m:r>
                  <w:rPr>
                    <w:rFonts w:ascii="Cambria Math" w:cs="Cambria Math" w:eastAsia="Cambria Math" w:hAnsi="Cambria Math"/>
                    <w:sz w:val="28"/>
                    <w:szCs w:val="28"/>
                  </w:rPr>
                  <m:t xml:space="preserve">, иначе</m:t>
                </m:r>
              </m:den>
            </m:f>
          </m:e>
        </m:d>
        <m:r>
          <w:rPr>
            <w:rFonts w:ascii="Cambria Math" w:cs="Cambria Math" w:eastAsia="Cambria Math" w:hAnsi="Cambria Math"/>
            <w:sz w:val="28"/>
            <w:szCs w:val="28"/>
          </w:rPr>
          <m:t xml:space="preserve"> </m:t>
        </m:r>
      </m:oMath>
      <w:r w:rsidDel="00000000" w:rsidR="00000000" w:rsidRPr="00000000">
        <w:rPr>
          <w:rFonts w:ascii="Cambria Math" w:cs="Cambria Math" w:eastAsia="Cambria Math" w:hAnsi="Cambria Math"/>
          <w:sz w:val="28"/>
          <w:szCs w:val="28"/>
          <w:rtl w:val="0"/>
        </w:rPr>
        <w:t xml:space="preserve">                               (3.17)</w:t>
      </w:r>
      <w:r w:rsidDel="00000000" w:rsidR="00000000" w:rsidRPr="00000000">
        <w:rPr>
          <w:rtl w:val="0"/>
        </w:rPr>
      </w:r>
    </w:p>
    <w:p w:rsidR="00000000" w:rsidDel="00000000" w:rsidP="00000000" w:rsidRDefault="00000000" w:rsidRPr="00000000" w14:paraId="000001E1">
      <w:pPr>
        <w:jc w:val="both"/>
        <w:rPr/>
      </w:pPr>
      <w:r w:rsidDel="00000000" w:rsidR="00000000" w:rsidRPr="00000000">
        <w:rPr>
          <w:rtl w:val="0"/>
        </w:rPr>
        <w:t xml:space="preserve">Тук, например</w:t>
      </w:r>
      <m:oMath>
        <m:r>
          <w:rPr>
            <w:rFonts w:ascii="Cambria Math" w:cs="Cambria Math" w:eastAsia="Cambria Math" w:hAnsi="Cambria Math"/>
            <w:sz w:val="28"/>
            <w:szCs w:val="28"/>
          </w:rPr>
          <m:t xml:space="preserve"> (L,M)</m:t>
        </m:r>
        <m:r>
          <w:rPr>
            <w:rFonts w:ascii="Cambria Math" w:cs="Cambria Math" w:eastAsia="Cambria Math" w:hAnsi="Cambria Math"/>
            <w:sz w:val="28"/>
            <w:szCs w:val="28"/>
          </w:rPr>
          <m:t>⇔</m:t>
        </m:r>
        <m:d>
          <m:dPr>
            <m:begChr m:val="("/>
            <m:endChr m:val=")"/>
            <m:ctrlPr>
              <w:rPr>
                <w:rFonts w:ascii="Cambria Math" w:cs="Cambria Math" w:eastAsia="Cambria Math" w:hAnsi="Cambria Math"/>
                <w:sz w:val="28"/>
                <w:szCs w:val="28"/>
              </w:rPr>
            </m:ctrlPr>
          </m:dPr>
          <m:e>
            <m:r>
              <w:rPr>
                <w:rFonts w:ascii="Cambria Math" w:cs="Cambria Math" w:eastAsia="Cambria Math" w:hAnsi="Cambria Math"/>
                <w:sz w:val="28"/>
                <w:szCs w:val="28"/>
              </w:rPr>
              <m:t>λ</m:t>
            </m:r>
            <m:r>
              <w:rPr>
                <w:rFonts w:ascii="Cambria Math" w:cs="Cambria Math" w:eastAsia="Cambria Math" w:hAnsi="Cambria Math"/>
                <w:sz w:val="28"/>
                <w:szCs w:val="28"/>
              </w:rPr>
              <m:t xml:space="preserve">,</m:t>
            </m:r>
            <m:r>
              <w:rPr>
                <w:rFonts w:ascii="Cambria Math" w:cs="Cambria Math" w:eastAsia="Cambria Math" w:hAnsi="Cambria Math"/>
                <w:sz w:val="28"/>
                <w:szCs w:val="28"/>
              </w:rPr>
              <m:t>μ</m:t>
            </m:r>
          </m:e>
        </m:d>
      </m:oMath>
      <w:r w:rsidDel="00000000" w:rsidR="00000000" w:rsidRPr="00000000">
        <w:rPr>
          <w:rtl w:val="0"/>
        </w:rPr>
        <w:t xml:space="preserve">означава, че има молив(???) от</w:t>
      </w:r>
      <m:oMath>
        <m:r>
          <w:rPr>
            <w:rFonts w:ascii="Cambria Math" w:cs="Cambria Math" w:eastAsia="Cambria Math" w:hAnsi="Cambria Math"/>
            <w:sz w:val="28"/>
            <w:szCs w:val="28"/>
          </w:rPr>
          <m:t xml:space="preserve">l</m:t>
        </m:r>
      </m:oMath>
      <w:r w:rsidDel="00000000" w:rsidR="00000000" w:rsidRPr="00000000">
        <w:rPr>
          <w:rtl w:val="0"/>
        </w:rPr>
        <w:t xml:space="preserve">линии в</w:t>
      </w:r>
      <m:oMath>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H</m:t>
            </m:r>
          </m:e>
          <m:sub>
            <m:r>
              <w:rPr>
                <w:rFonts w:ascii="Cambria Math" w:cs="Cambria Math" w:eastAsia="Cambria Math" w:hAnsi="Cambria Math"/>
                <w:sz w:val="28"/>
                <w:szCs w:val="28"/>
              </w:rPr>
              <m:t>λ</m:t>
            </m:r>
          </m:sub>
        </m:sSub>
      </m:oMath>
      <w:r w:rsidDel="00000000" w:rsidR="00000000" w:rsidRPr="00000000">
        <w:rPr>
          <w:rtl w:val="0"/>
        </w:rPr>
        <w:t xml:space="preserve">и молив(???) от</w:t>
      </w:r>
      <m:oMath>
        <m:r>
          <w:rPr>
            <w:rFonts w:ascii="Cambria Math" w:cs="Cambria Math" w:eastAsia="Cambria Math" w:hAnsi="Cambria Math"/>
            <w:sz w:val="28"/>
            <w:szCs w:val="28"/>
          </w:rPr>
          <m:t xml:space="preserve">m</m:t>
        </m:r>
      </m:oMath>
      <w:r w:rsidDel="00000000" w:rsidR="00000000" w:rsidRPr="00000000">
        <w:rPr>
          <w:rtl w:val="0"/>
        </w:rPr>
        <w:t xml:space="preserve">линии в</w:t>
      </w:r>
      <m:oMath>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H</m:t>
            </m:r>
          </m:e>
          <m:sub>
            <m:r>
              <w:rPr>
                <w:rFonts w:ascii="Cambria Math" w:cs="Cambria Math" w:eastAsia="Cambria Math" w:hAnsi="Cambria Math"/>
                <w:sz w:val="28"/>
                <w:szCs w:val="28"/>
              </w:rPr>
              <m:t>μ</m:t>
            </m:r>
          </m:sub>
        </m:sSub>
      </m:oMath>
      <w:r w:rsidDel="00000000" w:rsidR="00000000" w:rsidRPr="00000000">
        <w:rPr>
          <w:rtl w:val="0"/>
        </w:rPr>
        <w:t xml:space="preserve">. Процедурата в (3.17) е основана на факта, че пълното решение трябва да съдържа</w:t>
      </w:r>
      <m:oMath>
        <m:r>
          <w:rPr>
            <w:rFonts w:ascii="Cambria Math" w:cs="Cambria Math" w:eastAsia="Cambria Math" w:hAnsi="Cambria Math"/>
            <w:sz w:val="28"/>
            <w:szCs w:val="28"/>
          </w:rPr>
          <m:t xml:space="preserve">l+m</m:t>
        </m:r>
      </m:oMath>
      <w:r w:rsidDel="00000000" w:rsidR="00000000" w:rsidRPr="00000000">
        <w:rPr>
          <w:rtl w:val="0"/>
        </w:rPr>
        <w:t xml:space="preserve">клъстери. Да предположим например, че има</w:t>
      </w:r>
      <m:oMath>
        <m:r>
          <w:rPr>
            <w:rFonts w:ascii="Cambria Math" w:cs="Cambria Math" w:eastAsia="Cambria Math" w:hAnsi="Cambria Math"/>
            <w:sz w:val="28"/>
            <w:szCs w:val="28"/>
          </w:rPr>
          <m:t xml:space="preserve">l</m:t>
        </m:r>
      </m:oMath>
      <w:r w:rsidDel="00000000" w:rsidR="00000000" w:rsidRPr="00000000">
        <w:rPr>
          <w:rtl w:val="0"/>
        </w:rPr>
        <w:t xml:space="preserve">добри клъстери в</w:t>
      </w:r>
      <m:oMath>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H</m:t>
            </m:r>
          </m:e>
          <m:sub>
            <m:r>
              <w:rPr>
                <w:rFonts w:ascii="Cambria Math" w:cs="Cambria Math" w:eastAsia="Cambria Math" w:hAnsi="Cambria Math"/>
                <w:sz w:val="28"/>
                <w:szCs w:val="28"/>
              </w:rPr>
              <m:t>λ</m:t>
            </m:r>
          </m:sub>
        </m:sSub>
      </m:oMath>
      <w:r w:rsidDel="00000000" w:rsidR="00000000" w:rsidRPr="00000000">
        <w:rPr>
          <w:rtl w:val="0"/>
        </w:rPr>
        <w:t xml:space="preserve">и</w:t>
      </w:r>
      <m:oMath>
        <m:r>
          <w:rPr>
            <w:rFonts w:ascii="Cambria Math" w:cs="Cambria Math" w:eastAsia="Cambria Math" w:hAnsi="Cambria Math"/>
            <w:sz w:val="28"/>
            <w:szCs w:val="28"/>
          </w:rPr>
          <m:t xml:space="preserve">m</m:t>
        </m:r>
      </m:oMath>
      <w:r w:rsidDel="00000000" w:rsidR="00000000" w:rsidRPr="00000000">
        <w:rPr>
          <w:rtl w:val="0"/>
        </w:rPr>
        <w:t xml:space="preserve">добри клъстери в</w:t>
      </w:r>
      <m:oMath>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H</m:t>
            </m:r>
          </m:e>
          <m:sub>
            <m:r>
              <w:rPr>
                <w:rFonts w:ascii="Cambria Math" w:cs="Cambria Math" w:eastAsia="Cambria Math" w:hAnsi="Cambria Math"/>
                <w:sz w:val="28"/>
                <w:szCs w:val="28"/>
              </w:rPr>
              <m:t>μ</m:t>
            </m:r>
          </m:sub>
        </m:sSub>
      </m:oMath>
      <w:r w:rsidDel="00000000" w:rsidR="00000000" w:rsidRPr="00000000">
        <w:rPr>
          <w:rtl w:val="0"/>
        </w:rPr>
        <w:t xml:space="preserve">. Разбира се, също има</w:t>
      </w:r>
      <m:oMath>
        <m:r>
          <w:rPr>
            <w:rFonts w:ascii="Cambria Math" w:cs="Cambria Math" w:eastAsia="Cambria Math" w:hAnsi="Cambria Math"/>
            <w:sz w:val="28"/>
            <w:szCs w:val="28"/>
          </w:rPr>
          <m:t xml:space="preserve">l</m:t>
        </m:r>
      </m:oMath>
      <w:r w:rsidDel="00000000" w:rsidR="00000000" w:rsidRPr="00000000">
        <w:rPr>
          <w:rtl w:val="0"/>
        </w:rPr>
        <w:t xml:space="preserve">добри клъстери в</w:t>
      </w:r>
      <m:oMath>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H</m:t>
            </m:r>
          </m:e>
          <m:sub>
            <m:r>
              <w:rPr>
                <w:rFonts w:ascii="Cambria Math" w:cs="Cambria Math" w:eastAsia="Cambria Math" w:hAnsi="Cambria Math"/>
                <w:sz w:val="28"/>
                <w:szCs w:val="28"/>
              </w:rPr>
              <m:t>μ</m:t>
            </m:r>
          </m:sub>
        </m:sSub>
      </m:oMath>
      <w:r w:rsidDel="00000000" w:rsidR="00000000" w:rsidRPr="00000000">
        <w:rPr>
          <w:rtl w:val="0"/>
        </w:rPr>
        <w:t xml:space="preserve">, защото</w:t>
      </w:r>
      <m:oMath>
        <m:r>
          <w:rPr>
            <w:rFonts w:ascii="Cambria Math" w:cs="Cambria Math" w:eastAsia="Cambria Math" w:hAnsi="Cambria Math"/>
            <w:sz w:val="28"/>
            <w:szCs w:val="28"/>
          </w:rPr>
          <m:t xml:space="preserve">l&lt;m</m:t>
        </m:r>
      </m:oMath>
      <w:r w:rsidDel="00000000" w:rsidR="00000000" w:rsidRPr="00000000">
        <w:rPr>
          <w:rtl w:val="0"/>
        </w:rPr>
        <w:t xml:space="preserve">по дефиниция. Обаче, ако само </w:t>
      </w:r>
      <m:oMath>
        <m:r>
          <w:rPr>
            <w:rFonts w:ascii="Cambria Math" w:cs="Cambria Math" w:eastAsia="Cambria Math" w:hAnsi="Cambria Math"/>
            <w:sz w:val="28"/>
            <w:szCs w:val="28"/>
          </w:rPr>
          <m:t xml:space="preserve">l</m:t>
        </m:r>
      </m:oMath>
      <w:r w:rsidDel="00000000" w:rsidR="00000000" w:rsidRPr="00000000">
        <w:rPr>
          <w:rtl w:val="0"/>
        </w:rPr>
        <w:t xml:space="preserve"> клъстери се вземат от </w:t>
      </w:r>
      <m:oMath>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H</m:t>
            </m:r>
          </m:e>
          <m:sub>
            <m:r>
              <w:rPr>
                <w:rFonts w:ascii="Cambria Math" w:cs="Cambria Math" w:eastAsia="Cambria Math" w:hAnsi="Cambria Math"/>
                <w:sz w:val="28"/>
                <w:szCs w:val="28"/>
              </w:rPr>
              <m:t>μ</m:t>
            </m:r>
          </m:sub>
        </m:sSub>
      </m:oMath>
      <w:r w:rsidDel="00000000" w:rsidR="00000000" w:rsidRPr="00000000">
        <w:rPr>
          <w:rtl w:val="0"/>
        </w:rPr>
        <w:t xml:space="preserve">, тогава допълнително</w:t>
      </w:r>
      <m:oMath>
        <m:r>
          <w:rPr>
            <w:rFonts w:ascii="Cambria Math" w:cs="Cambria Math" w:eastAsia="Cambria Math" w:hAnsi="Cambria Math"/>
            <w:sz w:val="28"/>
            <w:szCs w:val="28"/>
          </w:rPr>
          <m:t xml:space="preserve">l-m</m:t>
        </m:r>
      </m:oMath>
      <w:r w:rsidDel="00000000" w:rsidR="00000000" w:rsidRPr="00000000">
        <w:rPr>
          <w:rtl w:val="0"/>
        </w:rPr>
        <w:t xml:space="preserve"> слаби или несъществуващи клъстери трябва да бъдат намерени в</w:t>
      </w:r>
      <m:oMath>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H</m:t>
            </m:r>
          </m:e>
          <m:sub>
            <m:r>
              <w:rPr>
                <w:rFonts w:ascii="Cambria Math" w:cs="Cambria Math" w:eastAsia="Cambria Math" w:hAnsi="Cambria Math"/>
                <w:sz w:val="28"/>
                <w:szCs w:val="28"/>
              </w:rPr>
              <m:t>λ</m:t>
            </m:r>
          </m:sub>
        </m:sSub>
      </m:oMath>
      <w:r w:rsidDel="00000000" w:rsidR="00000000" w:rsidRPr="00000000">
        <w:rPr>
          <w:rtl w:val="0"/>
        </w:rPr>
        <w:t xml:space="preserve">и така общия резултат</w:t>
      </w:r>
      <m:oMath>
        <m:sSubSup>
          <m:sSubSupPr>
            <m:ctrlPr>
              <w:rPr>
                <w:rFonts w:ascii="Cambria Math" w:cs="Cambria Math" w:eastAsia="Cambria Math" w:hAnsi="Cambria Math"/>
                <w:sz w:val="28"/>
                <w:szCs w:val="28"/>
              </w:rPr>
            </m:ctrlPr>
          </m:sSubSupPr>
          <m:e>
            <m:r>
              <m:t>Σ</m:t>
            </m:r>
          </m:e>
          <m:sub>
            <m:r>
              <m:t>μ</m:t>
            </m:r>
          </m:sub>
          <m:sup>
            <m:r>
              <w:rPr>
                <w:rFonts w:ascii="Cambria Math" w:cs="Cambria Math" w:eastAsia="Cambria Math" w:hAnsi="Cambria Math"/>
                <w:sz w:val="28"/>
                <w:szCs w:val="28"/>
              </w:rPr>
              <m:t xml:space="preserve">l</m:t>
            </m:r>
          </m:sup>
        </m:sSubSup>
        <m:r>
          <w:rPr>
            <w:rFonts w:ascii="Cambria Math" w:cs="Cambria Math" w:eastAsia="Cambria Math" w:hAnsi="Cambria Math"/>
            <w:sz w:val="28"/>
            <w:szCs w:val="28"/>
          </w:rPr>
          <m:t xml:space="preserve">+</m:t>
        </m:r>
        <m:sSubSup>
          <m:sSubSupPr>
            <m:ctrlPr>
              <w:rPr>
                <w:rFonts w:ascii="Cambria Math" w:cs="Cambria Math" w:eastAsia="Cambria Math" w:hAnsi="Cambria Math"/>
                <w:sz w:val="28"/>
                <w:szCs w:val="28"/>
              </w:rPr>
            </m:ctrlPr>
          </m:sSubSupPr>
          <m:e>
            <m:r>
              <w:rPr>
                <w:rFonts w:ascii="Cambria Math" w:cs="Cambria Math" w:eastAsia="Cambria Math" w:hAnsi="Cambria Math"/>
                <w:sz w:val="28"/>
                <w:szCs w:val="28"/>
              </w:rPr>
              <m:t>Σ</m:t>
            </m:r>
          </m:e>
          <m:sub>
            <m:r>
              <w:rPr>
                <w:rFonts w:ascii="Cambria Math" w:cs="Cambria Math" w:eastAsia="Cambria Math" w:hAnsi="Cambria Math"/>
                <w:sz w:val="28"/>
                <w:szCs w:val="28"/>
              </w:rPr>
              <m:t>λ</m:t>
            </m:r>
          </m:sub>
          <m:sup>
            <m:r>
              <w:rPr>
                <w:rFonts w:ascii="Cambria Math" w:cs="Cambria Math" w:eastAsia="Cambria Math" w:hAnsi="Cambria Math"/>
                <w:sz w:val="28"/>
                <w:szCs w:val="28"/>
              </w:rPr>
              <m:t xml:space="preserve">m</m:t>
            </m:r>
          </m:sup>
        </m:sSubSup>
      </m:oMath>
      <w:r w:rsidDel="00000000" w:rsidR="00000000" w:rsidRPr="00000000">
        <w:rPr>
          <w:rtl w:val="0"/>
        </w:rPr>
        <w:t xml:space="preserve">няма да бъде максимален.</w:t>
      </w:r>
    </w:p>
    <w:p w:rsidR="00000000" w:rsidDel="00000000" w:rsidP="00000000" w:rsidRDefault="00000000" w:rsidRPr="00000000" w14:paraId="000001E2">
      <w:pPr>
        <w:jc w:val="both"/>
        <w:rPr/>
      </w:pPr>
      <w:r w:rsidDel="00000000" w:rsidR="00000000" w:rsidRPr="00000000">
        <w:rPr>
          <w:rtl w:val="0"/>
        </w:rPr>
        <w:t xml:space="preserve">За всеки центроид</w:t>
      </w:r>
      <m:oMath>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w</m:t>
            </m:r>
          </m:e>
          <m:sub>
            <m:r>
              <w:rPr>
                <w:rFonts w:ascii="Cambria Math" w:cs="Cambria Math" w:eastAsia="Cambria Math" w:hAnsi="Cambria Math"/>
                <w:sz w:val="28"/>
                <w:szCs w:val="28"/>
              </w:rPr>
              <m:t xml:space="preserve">c</m:t>
            </m:r>
          </m:sub>
        </m:sSub>
      </m:oMath>
      <w:r w:rsidDel="00000000" w:rsidR="00000000" w:rsidRPr="00000000">
        <w:rPr>
          <w:rtl w:val="0"/>
        </w:rPr>
        <w:t xml:space="preserve">оптималната линия за почистване(</w:t>
      </w:r>
      <w:r w:rsidDel="00000000" w:rsidR="00000000" w:rsidRPr="00000000">
        <w:rPr>
          <w:b w:val="1"/>
          <w:rtl w:val="0"/>
        </w:rPr>
        <w:t xml:space="preserve">sweep-line</w:t>
      </w:r>
      <w:r w:rsidDel="00000000" w:rsidR="00000000" w:rsidRPr="00000000">
        <w:rPr>
          <w:rtl w:val="0"/>
        </w:rPr>
        <w:t xml:space="preserve">)</w:t>
      </w:r>
      <m:oMath>
        <m:sSubSup>
          <m:sSubSupPr>
            <m:ctrlPr>
              <w:rPr>
                <w:rFonts w:ascii="Cambria Math" w:cs="Cambria Math" w:eastAsia="Cambria Math" w:hAnsi="Cambria Math"/>
                <w:sz w:val="28"/>
                <w:szCs w:val="28"/>
              </w:rPr>
            </m:ctrlPr>
          </m:sSubSupPr>
          <m:e>
            <m:r>
              <w:rPr>
                <w:rFonts w:ascii="Cambria Math" w:cs="Cambria Math" w:eastAsia="Cambria Math" w:hAnsi="Cambria Math"/>
                <w:sz w:val="28"/>
                <w:szCs w:val="28"/>
              </w:rPr>
              <m:t xml:space="preserve">h</m:t>
            </m:r>
          </m:e>
          <m:sub>
            <m:r>
              <w:rPr>
                <w:rFonts w:ascii="Cambria Math" w:cs="Cambria Math" w:eastAsia="Cambria Math" w:hAnsi="Cambria Math"/>
                <w:sz w:val="28"/>
                <w:szCs w:val="28"/>
              </w:rPr>
              <m:t>κ</m:t>
            </m:r>
          </m:sub>
          <m:sup>
            <m:r>
              <w:rPr>
                <w:rFonts w:ascii="Cambria Math" w:cs="Cambria Math" w:eastAsia="Cambria Math" w:hAnsi="Cambria Math"/>
                <w:sz w:val="28"/>
                <w:szCs w:val="28"/>
              </w:rPr>
              <m:t xml:space="preserve">st</m:t>
            </m:r>
          </m:sup>
        </m:sSubSup>
      </m:oMath>
      <w:r w:rsidDel="00000000" w:rsidR="00000000" w:rsidRPr="00000000">
        <w:rPr>
          <w:rtl w:val="0"/>
        </w:rPr>
        <w:t xml:space="preserve">е лесно да се изчислят 2-D Hough координати</w:t>
      </w:r>
    </w:p>
    <w:p w:rsidR="00000000" w:rsidDel="00000000" w:rsidP="00000000" w:rsidRDefault="00000000" w:rsidRPr="00000000" w14:paraId="000001E3">
      <w:pPr>
        <w:tabs>
          <w:tab w:val="left" w:pos="3432"/>
          <w:tab w:val="right" w:pos="9072"/>
        </w:tabs>
        <w:ind w:left="720" w:firstLine="0"/>
        <w:jc w:val="right"/>
        <w:rPr/>
      </w:pPr>
      <m:oMath>
        <m:r>
          <w:rPr>
            <w:rFonts w:ascii="Cambria Math" w:cs="Cambria Math" w:eastAsia="Cambria Math" w:hAnsi="Cambria Math"/>
            <w:sz w:val="28"/>
            <w:szCs w:val="28"/>
          </w:rPr>
          <m:t xml:space="preserve"> (</m:t>
        </m:r>
        <m:sSubSup>
          <m:sSubSupPr>
            <m:ctrlPr>
              <w:rPr>
                <w:rFonts w:ascii="Cambria Math" w:cs="Cambria Math" w:eastAsia="Cambria Math" w:hAnsi="Cambria Math"/>
                <w:sz w:val="28"/>
                <w:szCs w:val="28"/>
              </w:rPr>
            </m:ctrlPr>
          </m:sSubSupPr>
          <m:e>
            <m:r>
              <w:rPr>
                <w:rFonts w:ascii="Cambria Math" w:cs="Cambria Math" w:eastAsia="Cambria Math" w:hAnsi="Cambria Math"/>
                <w:sz w:val="28"/>
                <w:szCs w:val="28"/>
              </w:rPr>
              <m:t xml:space="preserve">u</m:t>
            </m:r>
          </m:e>
          <m:sub>
            <m:r>
              <w:rPr>
                <w:rFonts w:ascii="Cambria Math" w:cs="Cambria Math" w:eastAsia="Cambria Math" w:hAnsi="Cambria Math"/>
                <w:sz w:val="28"/>
                <w:szCs w:val="28"/>
              </w:rPr>
              <m:t>κ</m:t>
            </m:r>
          </m:sub>
          <m:sup>
            <m:r>
              <w:rPr>
                <w:rFonts w:ascii="Cambria Math" w:cs="Cambria Math" w:eastAsia="Cambria Math" w:hAnsi="Cambria Math"/>
                <w:sz w:val="28"/>
                <w:szCs w:val="28"/>
              </w:rPr>
              <m:t xml:space="preserve">*</m:t>
            </m:r>
          </m:sup>
        </m:sSubSup>
        <m:r>
          <w:rPr>
            <w:rFonts w:ascii="Cambria Math" w:cs="Cambria Math" w:eastAsia="Cambria Math" w:hAnsi="Cambria Math"/>
            <w:sz w:val="28"/>
            <w:szCs w:val="28"/>
          </w:rPr>
          <m:t xml:space="preserve">,</m:t>
        </m:r>
        <m:sSubSup>
          <m:sSubSupPr>
            <m:ctrlPr>
              <w:rPr>
                <w:rFonts w:ascii="Cambria Math" w:cs="Cambria Math" w:eastAsia="Cambria Math" w:hAnsi="Cambria Math"/>
                <w:sz w:val="28"/>
                <w:szCs w:val="28"/>
              </w:rPr>
            </m:ctrlPr>
          </m:sSubSupPr>
          <m:e>
            <m:r>
              <w:rPr>
                <w:rFonts w:ascii="Cambria Math" w:cs="Cambria Math" w:eastAsia="Cambria Math" w:hAnsi="Cambria Math"/>
                <w:sz w:val="28"/>
                <w:szCs w:val="28"/>
              </w:rPr>
              <m:t xml:space="preserve">v</m:t>
            </m:r>
          </m:e>
          <m:sub>
            <m:r>
              <w:rPr>
                <w:rFonts w:ascii="Cambria Math" w:cs="Cambria Math" w:eastAsia="Cambria Math" w:hAnsi="Cambria Math"/>
                <w:sz w:val="28"/>
                <w:szCs w:val="28"/>
              </w:rPr>
              <m:t>κ</m:t>
            </m:r>
          </m:sub>
          <m:sup>
            <m:r>
              <w:rPr>
                <w:rFonts w:ascii="Cambria Math" w:cs="Cambria Math" w:eastAsia="Cambria Math" w:hAnsi="Cambria Math"/>
                <w:sz w:val="28"/>
                <w:szCs w:val="28"/>
              </w:rPr>
              <m:t xml:space="preserve">*</m:t>
            </m:r>
          </m:sup>
        </m:sSubSup>
        <m:r>
          <w:rPr>
            <w:rFonts w:ascii="Cambria Math" w:cs="Cambria Math" w:eastAsia="Cambria Math" w:hAnsi="Cambria Math"/>
            <w:sz w:val="28"/>
            <w:szCs w:val="28"/>
          </w:rPr>
          <m:t xml:space="preserve">)</m:t>
        </m:r>
        <m:r>
          <w:rPr>
            <w:rFonts w:ascii="Cambria Math" w:cs="Cambria Math" w:eastAsia="Cambria Math" w:hAnsi="Cambria Math"/>
            <w:sz w:val="28"/>
            <w:szCs w:val="28"/>
          </w:rPr>
          <m:t>←</m:t>
        </m:r>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interp</m:t>
            </m:r>
          </m:e>
          <m:sub>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w</m:t>
                </m:r>
              </m:e>
              <m:sub>
                <m:r>
                  <w:rPr>
                    <w:rFonts w:ascii="Cambria Math" w:cs="Cambria Math" w:eastAsia="Cambria Math" w:hAnsi="Cambria Math"/>
                    <w:sz w:val="28"/>
                    <w:szCs w:val="28"/>
                  </w:rPr>
                  <m:t xml:space="preserve">c</m:t>
                </m:r>
              </m:sub>
            </m:sSub>
            <m:r>
              <w:rPr>
                <w:rFonts w:ascii="Cambria Math" w:cs="Cambria Math" w:eastAsia="Cambria Math" w:hAnsi="Cambria Math"/>
                <w:sz w:val="28"/>
                <w:szCs w:val="28"/>
              </w:rPr>
              <m:t xml:space="preserve">/</m:t>
            </m:r>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w</m:t>
                </m:r>
              </m:e>
              <m:sub>
                <m:r>
                  <w:rPr>
                    <w:rFonts w:ascii="Cambria Math" w:cs="Cambria Math" w:eastAsia="Cambria Math" w:hAnsi="Cambria Math"/>
                    <w:sz w:val="28"/>
                    <w:szCs w:val="28"/>
                  </w:rPr>
                  <m:t xml:space="preserve">1</m:t>
                </m:r>
              </m:sub>
            </m:sSub>
          </m:sub>
        </m:sSub>
        <m:r>
          <w:rPr>
            <w:rFonts w:ascii="Cambria Math" w:cs="Cambria Math" w:eastAsia="Cambria Math" w:hAnsi="Cambria Math"/>
            <w:sz w:val="28"/>
            <w:szCs w:val="28"/>
          </w:rPr>
          <m:t xml:space="preserve">((0,s),(</m:t>
        </m:r>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u</m:t>
            </m:r>
          </m:e>
          <m:sub>
            <m:r>
              <w:rPr>
                <w:rFonts w:ascii="Cambria Math" w:cs="Cambria Math" w:eastAsia="Cambria Math" w:hAnsi="Cambria Math"/>
                <w:sz w:val="28"/>
                <w:szCs w:val="28"/>
              </w:rPr>
              <m:t xml:space="preserve">1</m:t>
            </m:r>
          </m:sub>
        </m:sSub>
        <m:r>
          <w:rPr>
            <w:rFonts w:ascii="Cambria Math" w:cs="Cambria Math" w:eastAsia="Cambria Math" w:hAnsi="Cambria Math"/>
            <w:sz w:val="28"/>
            <w:szCs w:val="28"/>
          </w:rPr>
          <m:t xml:space="preserve">,1)) </m:t>
        </m:r>
      </m:oMath>
      <w:r w:rsidDel="00000000" w:rsidR="00000000" w:rsidRPr="00000000">
        <w:rPr>
          <w:rFonts w:ascii="Cambria Math" w:cs="Cambria Math" w:eastAsia="Cambria Math" w:hAnsi="Cambria Math"/>
          <w:sz w:val="28"/>
          <w:szCs w:val="28"/>
          <w:rtl w:val="0"/>
        </w:rPr>
        <w:t xml:space="preserve">                               (3.18)</w:t>
      </w:r>
      <w:r w:rsidDel="00000000" w:rsidR="00000000" w:rsidRPr="00000000">
        <w:rPr>
          <w:rtl w:val="0"/>
        </w:rPr>
      </w:r>
    </w:p>
    <w:p w:rsidR="00000000" w:rsidDel="00000000" w:rsidP="00000000" w:rsidRDefault="00000000" w:rsidRPr="00000000" w14:paraId="000001E4">
      <w:pPr>
        <w:jc w:val="both"/>
        <w:rPr/>
      </w:pPr>
      <w:r w:rsidDel="00000000" w:rsidR="00000000" w:rsidRPr="00000000">
        <w:rPr>
          <w:rtl w:val="0"/>
        </w:rPr>
        <w:t xml:space="preserve">,където </w:t>
      </w:r>
      <m:oMath>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w</m:t>
            </m:r>
          </m:e>
          <m:sub>
            <m:r>
              <w:rPr>
                <w:rFonts w:ascii="Cambria Math" w:cs="Cambria Math" w:eastAsia="Cambria Math" w:hAnsi="Cambria Math"/>
                <w:sz w:val="28"/>
                <w:szCs w:val="28"/>
              </w:rPr>
              <m:t xml:space="preserve">1</m:t>
            </m:r>
          </m:sub>
        </m:sSub>
      </m:oMath>
      <w:r w:rsidDel="00000000" w:rsidR="00000000" w:rsidRPr="00000000">
        <w:rPr>
          <w:rtl w:val="0"/>
        </w:rPr>
        <w:t xml:space="preserve">е дължината на линията за почистване(</w:t>
      </w:r>
      <w:r w:rsidDel="00000000" w:rsidR="00000000" w:rsidRPr="00000000">
        <w:rPr>
          <w:b w:val="1"/>
          <w:rtl w:val="0"/>
        </w:rPr>
        <w:t xml:space="preserve">sweep-line</w:t>
      </w:r>
      <w:r w:rsidDel="00000000" w:rsidR="00000000" w:rsidRPr="00000000">
        <w:rPr>
          <w:rtl w:val="0"/>
        </w:rPr>
        <w:t xml:space="preserve">) както е показано на фиг.3.4.</w:t>
      </w:r>
      <w:r w:rsidDel="00000000" w:rsidR="00000000" w:rsidRPr="00000000">
        <w:rPr>
          <w:rtl w:val="0"/>
        </w:rPr>
      </w:r>
    </w:p>
    <w:sectPr>
      <w:footerReference r:id="rId88" w:type="default"/>
      <w:pgSz w:h="16838" w:w="11906" w:orient="portrait"/>
      <w:pgMar w:bottom="1417" w:top="1417" w:left="1417" w:right="1417" w:header="708" w:footer="708"/>
      <w:pgNumType w:start="1"/>
      <w:sectPrChange w:author="" w:id="0">
        <w:sectPr w:rsidR="000000" w:rsidDel="000000" w:rsidRPr="000000" w:rsidSect="000000">
          <w:pgMar w:bottom="1417" w:top="1417" w:left="1417" w:right="1417" w:header="708" w:footer="708"/>
          <w:pgNumType w:start="1"/>
          <w:pgSz w:h="16838" w:w="11906" w:orient="portrait"/>
        </w:sectPr>
      </w:sectPrChange>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Group Five" w:id="3" w:date="2021-01-28T07:27:07Z">
    <w:sdt>
      <w:sdtPr>
        <w:tag w:val="goog_rdk_12"/>
      </w:sdtPr>
      <w:sdtContent>
        <w:p w:rsidR="00000000" w:rsidDel="00000000" w:rsidP="00000000" w:rsidRDefault="00000000" w:rsidRPr="00000000" w14:paraId="000001E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ns w:author="" w:id="1"/>
              <w:rFonts w:ascii="Arial" w:cs="Arial" w:eastAsia="Arial" w:hAnsi="Arial"/>
              <w:b w:val="0"/>
              <w:i w:val="0"/>
              <w:smallCaps w:val="0"/>
              <w:strike w:val="0"/>
              <w:color w:val="000000"/>
              <w:sz w:val="22"/>
              <w:szCs w:val="22"/>
              <w:u w:val="none"/>
              <w:shd w:fill="auto" w:val="clear"/>
              <w:vertAlign w:val="baseline"/>
            </w:rPr>
          </w:pPr>
          <w:ins w:author="" w:id="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@TODO: Да се разгледа какво точно беше актустангес и защо се използва тук.</w:t>
            </w:r>
          </w:ins>
        </w:p>
      </w:sdtContent>
    </w:sdt>
  </w:comment>
  <w:comment w:author="Group Five" w:id="4" w:date="2021-01-27T12:02:18Z">
    <w:sdt>
      <w:sdtPr>
        <w:tag w:val="goog_rdk_13"/>
      </w:sdtPr>
      <w:sdtContent>
        <w:p w:rsidR="00000000" w:rsidDel="00000000" w:rsidP="00000000" w:rsidRDefault="00000000" w:rsidRPr="00000000" w14:paraId="000001E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ns w:author="" w:id="1"/>
              <w:rFonts w:ascii="Arial" w:cs="Arial" w:eastAsia="Arial" w:hAnsi="Arial"/>
              <w:b w:val="0"/>
              <w:i w:val="0"/>
              <w:smallCaps w:val="0"/>
              <w:strike w:val="0"/>
              <w:color w:val="000000"/>
              <w:sz w:val="22"/>
              <w:szCs w:val="22"/>
              <w:u w:val="none"/>
              <w:shd w:fill="auto" w:val="clear"/>
              <w:vertAlign w:val="baseline"/>
            </w:rPr>
          </w:pPr>
          <w:ins w:author="" w:id="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Разликата между C1 и C2 e, че са протиположни. </w:t>
            </w:r>
          </w:ins>
        </w:p>
      </w:sdtContent>
    </w:sdt>
    <w:sdt>
      <w:sdtPr>
        <w:tag w:val="goog_rdk_14"/>
      </w:sdtPr>
      <w:sdtContent>
        <w:p w:rsidR="00000000" w:rsidDel="00000000" w:rsidP="00000000" w:rsidRDefault="00000000" w:rsidRPr="00000000" w14:paraId="000001E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ns w:author="" w:id="1"/>
              <w:rFonts w:ascii="Arial" w:cs="Arial" w:eastAsia="Arial" w:hAnsi="Arial"/>
              <w:b w:val="0"/>
              <w:i w:val="0"/>
              <w:smallCaps w:val="0"/>
              <w:strike w:val="0"/>
              <w:color w:val="000000"/>
              <w:sz w:val="22"/>
              <w:szCs w:val="22"/>
              <w:u w:val="none"/>
              <w:shd w:fill="auto" w:val="clear"/>
              <w:vertAlign w:val="baseline"/>
            </w:rPr>
          </w:pPr>
          <w:ins w:author="" w:id="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Разликата между C1 и C3 е половин сигнал разлика,т.е. C3 започва посредата на сигнала на C1. </w:t>
            </w:r>
          </w:ins>
        </w:p>
      </w:sdtContent>
    </w:sdt>
    <w:sdt>
      <w:sdtPr>
        <w:tag w:val="goog_rdk_15"/>
      </w:sdtPr>
      <w:sdtContent>
        <w:p w:rsidR="00000000" w:rsidDel="00000000" w:rsidP="00000000" w:rsidRDefault="00000000" w:rsidRPr="00000000" w14:paraId="000001E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ns w:author="" w:id="1"/>
              <w:rFonts w:ascii="Arial" w:cs="Arial" w:eastAsia="Arial" w:hAnsi="Arial"/>
              <w:b w:val="0"/>
              <w:i w:val="0"/>
              <w:smallCaps w:val="0"/>
              <w:strike w:val="0"/>
              <w:color w:val="000000"/>
              <w:sz w:val="22"/>
              <w:szCs w:val="22"/>
              <w:u w:val="none"/>
              <w:shd w:fill="auto" w:val="clear"/>
              <w:vertAlign w:val="baseline"/>
            </w:rPr>
          </w:pPr>
          <w:ins w:author="" w:id="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Разликата между C3 и C4 e аналогична на тази между C1 и C2.</w:t>
            </w:r>
          </w:ins>
        </w:p>
      </w:sdtContent>
    </w:sdt>
  </w:comment>
  <w:comment w:author="Group Five" w:id="2" w:date="2021-02-13T12:59:15Z">
    <w:sdt>
      <w:sdtPr>
        <w:tag w:val="goog_rdk_16"/>
      </w:sdtPr>
      <w:sdtContent>
        <w:p w:rsidR="00000000" w:rsidDel="00000000" w:rsidP="00000000" w:rsidRDefault="00000000" w:rsidRPr="00000000" w14:paraId="000001E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ns w:author="" w:id="1"/>
              <w:rFonts w:ascii="Arial" w:cs="Arial" w:eastAsia="Arial" w:hAnsi="Arial"/>
              <w:b w:val="0"/>
              <w:i w:val="0"/>
              <w:smallCaps w:val="0"/>
              <w:strike w:val="0"/>
              <w:color w:val="000000"/>
              <w:sz w:val="22"/>
              <w:szCs w:val="22"/>
              <w:u w:val="none"/>
              <w:shd w:fill="auto" w:val="clear"/>
              <w:vertAlign w:val="baseline"/>
            </w:rPr>
          </w:pPr>
          <w:ins w:author="" w:id="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горе на снимката е означено като делта фи</w:t>
            </w:r>
          </w:ins>
        </w:p>
      </w:sdtContent>
    </w:sdt>
  </w:comment>
  <w:comment w:author="Group Five" w:id="0" w:date="2021-01-28T18:49:24Z">
    <w:sdt>
      <w:sdtPr>
        <w:tag w:val="goog_rdk_17"/>
      </w:sdtPr>
      <w:sdtContent>
        <w:p w:rsidR="00000000" w:rsidDel="00000000" w:rsidP="00000000" w:rsidRDefault="00000000" w:rsidRPr="00000000" w14:paraId="000001E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ns w:author="" w:id="1"/>
              <w:rFonts w:ascii="Arial" w:cs="Arial" w:eastAsia="Arial" w:hAnsi="Arial"/>
              <w:b w:val="0"/>
              <w:i w:val="0"/>
              <w:smallCaps w:val="0"/>
              <w:strike w:val="0"/>
              <w:color w:val="000000"/>
              <w:sz w:val="22"/>
              <w:szCs w:val="22"/>
              <w:u w:val="none"/>
              <w:shd w:fill="auto" w:val="clear"/>
              <w:vertAlign w:val="baseline"/>
            </w:rPr>
          </w:pPr>
          <w:ins w:author="" w:id="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@TODO: Да се разгледа накрая хубаво самата фунция за измерване на дълбочината(Depth от картинката).</w:t>
            </w:r>
          </w:ins>
        </w:p>
      </w:sdtContent>
    </w:sdt>
  </w:comment>
  <w:comment w:author="Group Five" w:id="1" w:date="2021-01-28T07:26:58Z">
    <w:sdt>
      <w:sdtPr>
        <w:tag w:val="goog_rdk_18"/>
      </w:sdtPr>
      <w:sdtContent>
        <w:p w:rsidR="00000000" w:rsidDel="00000000" w:rsidP="00000000" w:rsidRDefault="00000000" w:rsidRPr="00000000" w14:paraId="000001E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ns w:author="" w:id="1"/>
              <w:rFonts w:ascii="Arial" w:cs="Arial" w:eastAsia="Arial" w:hAnsi="Arial"/>
              <w:b w:val="0"/>
              <w:i w:val="0"/>
              <w:smallCaps w:val="0"/>
              <w:strike w:val="0"/>
              <w:color w:val="000000"/>
              <w:sz w:val="22"/>
              <w:szCs w:val="22"/>
              <w:u w:val="none"/>
              <w:shd w:fill="auto" w:val="clear"/>
              <w:vertAlign w:val="baseline"/>
            </w:rPr>
          </w:pPr>
          <w:ins w:author="" w:id="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Долу на снимката е написано в коментара какво означа "90 градуса разлика".</w:t>
            </w:r>
          </w:ins>
        </w:p>
      </w:sdtContent>
    </w:sdt>
  </w:comment>
  <w:comment w:author="Group Five" w:id="7" w:date="2021-02-02T09:18:24Z">
    <w:sdt>
      <w:sdtPr>
        <w:tag w:val="goog_rdk_19"/>
      </w:sdtPr>
      <w:sdtContent>
        <w:p w:rsidR="00000000" w:rsidDel="00000000" w:rsidP="00000000" w:rsidRDefault="00000000" w:rsidRPr="00000000" w14:paraId="000001F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ns w:author="" w:id="1"/>
              <w:rFonts w:ascii="Arial" w:cs="Arial" w:eastAsia="Arial" w:hAnsi="Arial"/>
              <w:b w:val="0"/>
              <w:i w:val="0"/>
              <w:smallCaps w:val="0"/>
              <w:strike w:val="0"/>
              <w:color w:val="000000"/>
              <w:sz w:val="22"/>
              <w:szCs w:val="22"/>
              <w:u w:val="none"/>
              <w:shd w:fill="auto" w:val="clear"/>
              <w:vertAlign w:val="baseline"/>
            </w:rPr>
          </w:pPr>
          <w:ins w:author="" w:id="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@TODO: да се провери какво означава</w:t>
            </w:r>
          </w:ins>
        </w:p>
      </w:sdtContent>
    </w:sdt>
  </w:comment>
  <w:comment w:author="Group Five" w:id="6" w:date="2021-01-29T06:52:33Z">
    <w:sdt>
      <w:sdtPr>
        <w:tag w:val="goog_rdk_20"/>
      </w:sdtPr>
      <w:sdtContent>
        <w:p w:rsidR="00000000" w:rsidDel="00000000" w:rsidP="00000000" w:rsidRDefault="00000000" w:rsidRPr="00000000" w14:paraId="000001F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ns w:author="" w:id="1"/>
              <w:rFonts w:ascii="Arial" w:cs="Arial" w:eastAsia="Arial" w:hAnsi="Arial"/>
              <w:b w:val="0"/>
              <w:i w:val="0"/>
              <w:smallCaps w:val="0"/>
              <w:strike w:val="0"/>
              <w:color w:val="000000"/>
              <w:sz w:val="22"/>
              <w:szCs w:val="22"/>
              <w:u w:val="none"/>
              <w:shd w:fill="auto" w:val="clear"/>
              <w:vertAlign w:val="baseline"/>
            </w:rPr>
          </w:pPr>
          <w:ins w:author="" w:id="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Първата колона са сигналите, втората не съм сигурна, а третата е |x|+|y|=1. </w:t>
            </w:r>
          </w:ins>
        </w:p>
      </w:sdtContent>
    </w:sdt>
    <w:sdt>
      <w:sdtPr>
        <w:tag w:val="goog_rdk_21"/>
      </w:sdtPr>
      <w:sdtContent>
        <w:p w:rsidR="00000000" w:rsidDel="00000000" w:rsidP="00000000" w:rsidRDefault="00000000" w:rsidRPr="00000000" w14:paraId="000001F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ns w:author="" w:id="1"/>
              <w:rFonts w:ascii="Arial" w:cs="Arial" w:eastAsia="Arial" w:hAnsi="Arial"/>
              <w:b w:val="0"/>
              <w:i w:val="0"/>
              <w:smallCaps w:val="0"/>
              <w:strike w:val="0"/>
              <w:color w:val="000000"/>
              <w:sz w:val="22"/>
              <w:szCs w:val="22"/>
              <w:u w:val="none"/>
              <w:shd w:fill="auto" w:val="clear"/>
              <w:vertAlign w:val="baseline"/>
            </w:rPr>
          </w:pPr>
          <w:ins w:author="" w:id="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Най-общо имаме Q1+Q2=К и Q3+Q4=К(заради 90 градусовата разлика). Допълнително имаме имаме |Q1-Q2| + |Q3+Q4| = К, където K максималния заряд, който може да се събере(на диаграмата в третата колона е дадено K=100). Последното не равенство не успях да докажа.</w:t>
            </w:r>
          </w:ins>
        </w:p>
      </w:sdtContent>
    </w:sdt>
    <w:sdt>
      <w:sdtPr>
        <w:tag w:val="goog_rdk_22"/>
      </w:sdtPr>
      <w:sdtContent>
        <w:p w:rsidR="00000000" w:rsidDel="00000000" w:rsidP="00000000" w:rsidRDefault="00000000" w:rsidRPr="00000000" w14:paraId="000001F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ns w:author="" w:id="1"/>
              <w:rFonts w:ascii="Arial" w:cs="Arial" w:eastAsia="Arial" w:hAnsi="Arial"/>
              <w:b w:val="0"/>
              <w:i w:val="0"/>
              <w:smallCaps w:val="0"/>
              <w:strike w:val="0"/>
              <w:color w:val="000000"/>
              <w:sz w:val="22"/>
              <w:szCs w:val="22"/>
              <w:u w:val="none"/>
              <w:shd w:fill="auto" w:val="clear"/>
              <w:vertAlign w:val="baseline"/>
            </w:rPr>
          </w:pPr>
          <w:ins w:author="" w:id="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Отношенията между Q1,Q2,Q3 и Q4 са описани също следващите страници.</w:t>
            </w:r>
          </w:ins>
        </w:p>
      </w:sdtContent>
    </w:sdt>
  </w:comment>
  <w:comment w:author="Group Five" w:id="5" w:date="2021-01-28T08:19:32Z">
    <w:sdt>
      <w:sdtPr>
        <w:tag w:val="goog_rdk_23"/>
      </w:sdtPr>
      <w:sdtContent>
        <w:p w:rsidR="00000000" w:rsidDel="00000000" w:rsidP="00000000" w:rsidRDefault="00000000" w:rsidRPr="00000000" w14:paraId="000001F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ns w:author="" w:id="1"/>
              <w:rFonts w:ascii="Arial" w:cs="Arial" w:eastAsia="Arial" w:hAnsi="Arial"/>
              <w:b w:val="0"/>
              <w:i w:val="0"/>
              <w:smallCaps w:val="0"/>
              <w:strike w:val="0"/>
              <w:color w:val="000000"/>
              <w:sz w:val="22"/>
              <w:szCs w:val="22"/>
              <w:u w:val="none"/>
              <w:shd w:fill="auto" w:val="clear"/>
              <w:vertAlign w:val="baseline"/>
            </w:rPr>
          </w:pPr>
          <w:ins w:author="" w:id="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Тук не виждам причина да се подставя n, защото реално той може да се изкара пред скороби и се съкращава!!!</w:t>
            </w:r>
          </w:ins>
        </w:p>
      </w:sdtContent>
    </w:sdt>
  </w:comment>
</w:comments>
</file>

<file path=word/commentsExtended.xml><?xml version="1.0" encoding="utf-8"?>
<w15:commentsEx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15:commentEx w15:paraId="000001E9" w15:done="0"/>
  <w15:commentEx w15:paraId="000001EC" w15:done="0"/>
  <w15:commentEx w15:paraId="000001ED" w15:done="0"/>
  <w15:commentEx w15:paraId="000001EE" w15:done="0"/>
  <w15:commentEx w15:paraId="000001EF" w15:done="0"/>
  <w15:commentEx w15:paraId="000001F0" w15:done="0"/>
  <w15:commentEx w15:paraId="000001F3" w15:done="0"/>
  <w15:commentEx w15:paraId="000001F4" w15:done="0"/>
</w15:commentsEx>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Times New Roman"/>
  <w:font w:name="Arial"/>
  <w:font w:name="Cambria Math">
    <w:embedRegular w:fontKey="{00000000-0000-0000-0000-000000000000}" r:id="rId1"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sdt>
    <w:sdtPr>
      <w:tag w:val="goog_rdk_8"/>
    </w:sdtPr>
    <w:sdtContent>
      <w:p w:rsidR="00000000" w:rsidDel="00000000" w:rsidP="00000000" w:rsidRDefault="00000000" w:rsidRPr="00000000" w14:paraId="000001E5">
        <w:pPr>
          <w:ind w:left="360" w:firstLine="0"/>
          <w:jc w:val="both"/>
          <w:rPr>
            <w:ins w:author="" w:id="1"/>
          </w:rPr>
        </w:pPr>
        <w:ins w:author="" w:id="1">
          <w:r w:rsidDel="00000000" w:rsidR="00000000" w:rsidRPr="00000000">
            <w:rPr>
              <w:rtl w:val="0"/>
            </w:rPr>
          </w:r>
        </w:ins>
      </w:p>
    </w:sdtContent>
  </w:sdt>
  <w:sdt>
    <w:sdtPr>
      <w:tag w:val="goog_rdk_9"/>
    </w:sdtPr>
    <w:sdtContent>
      <w:p w:rsidR="00000000" w:rsidDel="00000000" w:rsidP="00000000" w:rsidRDefault="00000000" w:rsidRPr="00000000" w14:paraId="000001E6">
        <w:pPr>
          <w:ind w:left="360" w:firstLine="0"/>
          <w:jc w:val="both"/>
          <w:rPr>
            <w:ins w:author="" w:id="1"/>
          </w:rPr>
        </w:pPr>
        <w:ins w:author="" w:id="1">
          <w:r w:rsidDel="00000000" w:rsidR="00000000" w:rsidRPr="00000000">
            <w:rPr>
              <w:rtl w:val="0"/>
            </w:rPr>
          </w:r>
        </w:ins>
      </w:p>
    </w:sdtContent>
  </w:sdt>
  <w:sdt>
    <w:sdtPr>
      <w:tag w:val="goog_rdk_10"/>
    </w:sdtPr>
    <w:sdtContent>
      <w:p w:rsidR="00000000" w:rsidDel="00000000" w:rsidP="00000000" w:rsidRDefault="00000000" w:rsidRPr="00000000" w14:paraId="000001E7">
        <w:pPr>
          <w:ind w:left="360" w:firstLine="0"/>
          <w:jc w:val="both"/>
          <w:rPr>
            <w:ins w:author="" w:id="1"/>
          </w:rPr>
        </w:pPr>
        <w:ins w:author="" w:id="1">
          <w:r w:rsidDel="00000000" w:rsidR="00000000" w:rsidRPr="00000000">
            <w:rPr>
              <w:rtl w:val="0"/>
            </w:rPr>
          </w:r>
        </w:ins>
      </w:p>
    </w:sdtContent>
  </w:sdt>
  <w:sdt>
    <w:sdtPr>
      <w:tag w:val="goog_rdk_11"/>
    </w:sdtPr>
    <w:sdtContent>
      <w:p w:rsidR="00000000" w:rsidDel="00000000" w:rsidP="00000000" w:rsidRDefault="00000000" w:rsidRPr="00000000" w14:paraId="000001E8">
        <w:pPr>
          <w:ind w:left="360" w:firstLine="0"/>
          <w:jc w:val="both"/>
          <w:rPr>
            <w:ins w:author="" w:id="1"/>
          </w:rPr>
        </w:pPr>
        <w:ins w:author="" w:id="1">
          <w:r w:rsidDel="00000000" w:rsidR="00000000" w:rsidRPr="00000000">
            <w:rPr>
              <w:rtl w:val="0"/>
            </w:rPr>
          </w:r>
        </w:ins>
      </w:p>
    </w:sdtContent>
  </w:sdt>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
    <w:lvl w:ilvl="0">
      <w:start w:val="1"/>
      <w:numFmt w:val="low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
    <w:lvl w:ilvl="0">
      <w:start w:val="1"/>
      <w:numFmt w:val="decimal"/>
      <w:lvlText w:val="%1."/>
      <w:lvlJc w:val="left"/>
      <w:pPr>
        <w:ind w:left="360" w:hanging="360"/>
      </w:pPr>
      <w:rPr/>
    </w:lvl>
    <w:lvl w:ilvl="1">
      <w:start w:val="1"/>
      <w:numFmt w:val="decimal"/>
      <w:lvlText w:val="%1.%2."/>
      <w:lvlJc w:val="left"/>
      <w:pPr>
        <w:ind w:left="360" w:hanging="360"/>
      </w:pPr>
      <w:rPr>
        <w:rFonts w:ascii="Arial" w:cs="Arial" w:eastAsia="Arial" w:hAnsi="Arial"/>
        <w:b w:val="1"/>
      </w:rPr>
    </w:lvl>
    <w:lvl w:ilvl="2">
      <w:start w:val="1"/>
      <w:numFmt w:val="decimal"/>
      <w:lvlText w:val="%1.%2.%3."/>
      <w:lvlJc w:val="left"/>
      <w:pPr>
        <w:ind w:left="720" w:hanging="720"/>
      </w:pPr>
      <w:rPr/>
    </w:lvl>
    <w:lvl w:ilvl="3">
      <w:start w:val="1"/>
      <w:numFmt w:val="decimal"/>
      <w:lvlText w:val="%1.%2.%3.%4."/>
      <w:lvlJc w:val="left"/>
      <w:pPr>
        <w:ind w:left="720" w:hanging="720"/>
      </w:pPr>
      <w:rPr/>
    </w:lvl>
    <w:lvl w:ilvl="4">
      <w:start w:val="1"/>
      <w:numFmt w:val="decimal"/>
      <w:lvlText w:val="%1.%2.%3.%4.%5."/>
      <w:lvlJc w:val="left"/>
      <w:pPr>
        <w:ind w:left="1080" w:hanging="1080"/>
      </w:pPr>
      <w:rPr/>
    </w:lvl>
    <w:lvl w:ilvl="5">
      <w:start w:val="1"/>
      <w:numFmt w:val="decimal"/>
      <w:lvlText w:val="%1.%2.%3.%4.%5.%6."/>
      <w:lvlJc w:val="left"/>
      <w:pPr>
        <w:ind w:left="1080" w:hanging="1080"/>
      </w:pPr>
      <w:rPr/>
    </w:lvl>
    <w:lvl w:ilvl="6">
      <w:start w:val="1"/>
      <w:numFmt w:val="decimal"/>
      <w:lvlText w:val="%1.%2.%3.%4.%5.%6.%7."/>
      <w:lvlJc w:val="left"/>
      <w:pPr>
        <w:ind w:left="1440" w:hanging="1440"/>
      </w:pPr>
      <w:rPr/>
    </w:lvl>
    <w:lvl w:ilvl="7">
      <w:start w:val="1"/>
      <w:numFmt w:val="decimal"/>
      <w:lvlText w:val="%1.%2.%3.%4.%5.%6.%7.%8."/>
      <w:lvlJc w:val="left"/>
      <w:pPr>
        <w:ind w:left="1440" w:hanging="1440"/>
      </w:pPr>
      <w:rPr/>
    </w:lvl>
    <w:lvl w:ilvl="8">
      <w:start w:val="1"/>
      <w:numFmt w:val="decimal"/>
      <w:lvlText w:val="%1.%2.%3.%4.%5.%6.%7.%8.%9."/>
      <w:lvlJc w:val="left"/>
      <w:pPr>
        <w:ind w:left="1800" w:hanging="1800"/>
      </w:pPr>
      <w:rPr/>
    </w:lvl>
  </w:abstractNum>
  <w:abstractNum w:abstractNumId="4">
    <w:lvl w:ilvl="0">
      <w:start w:val="1"/>
      <w:numFmt w:val="low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bg-BG"/>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qFormat w:val="1"/>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ListParagraph">
    <w:name w:val="List Paragraph"/>
    <w:basedOn w:val="Normal"/>
    <w:uiPriority w:val="34"/>
    <w:qFormat w:val="1"/>
    <w:rsid w:val="00B9093E"/>
    <w:pPr>
      <w:ind w:left="720"/>
      <w:contextualSpacing w:val="1"/>
    </w:pPr>
  </w:style>
  <w:style w:type="paragraph" w:styleId="Caption">
    <w:name w:val="caption"/>
    <w:basedOn w:val="Normal"/>
    <w:next w:val="Normal"/>
    <w:uiPriority w:val="35"/>
    <w:unhideWhenUsed w:val="1"/>
    <w:qFormat w:val="1"/>
    <w:rsid w:val="004B5DBF"/>
    <w:pPr>
      <w:spacing w:after="200" w:line="240" w:lineRule="auto"/>
    </w:pPr>
    <w:rPr>
      <w:i w:val="1"/>
      <w:iCs w:val="1"/>
      <w:color w:val="44546a" w:themeColor="text2"/>
      <w:sz w:val="18"/>
      <w:szCs w:val="18"/>
    </w:rPr>
  </w:style>
  <w:style w:type="character" w:styleId="PlaceholderText">
    <w:name w:val="Placeholder Text"/>
    <w:basedOn w:val="DefaultParagraphFont"/>
    <w:uiPriority w:val="99"/>
    <w:semiHidden w:val="1"/>
    <w:rsid w:val="005F1F98"/>
    <w:rPr>
      <w:color w:val="808080"/>
    </w:rPr>
  </w:style>
  <w:style w:type="character" w:styleId="Hyperlink">
    <w:name w:val="Hyperlink"/>
    <w:basedOn w:val="DefaultParagraphFont"/>
    <w:uiPriority w:val="99"/>
    <w:unhideWhenUsed w:val="1"/>
    <w:rsid w:val="006C6CC4"/>
    <w:rPr>
      <w:color w:val="0563c1" w:themeColor="hyperlink"/>
      <w:u w:val="single"/>
    </w:rPr>
  </w:style>
  <w:style w:type="character" w:styleId="UnresolvedMention">
    <w:name w:val="Unresolved Mention"/>
    <w:basedOn w:val="DefaultParagraphFont"/>
    <w:uiPriority w:val="99"/>
    <w:semiHidden w:val="1"/>
    <w:unhideWhenUsed w:val="1"/>
    <w:rsid w:val="006C6CC4"/>
    <w:rPr>
      <w:color w:val="605e5c"/>
      <w:shd w:color="auto" w:fill="e1dfdd" w:val="clear"/>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53.png"/><Relationship Id="rId84" Type="http://schemas.openxmlformats.org/officeDocument/2006/relationships/image" Target="media/image8.png"/><Relationship Id="rId83" Type="http://schemas.openxmlformats.org/officeDocument/2006/relationships/image" Target="media/image27.png"/><Relationship Id="rId42" Type="http://schemas.openxmlformats.org/officeDocument/2006/relationships/image" Target="media/image74.png"/><Relationship Id="rId86" Type="http://schemas.openxmlformats.org/officeDocument/2006/relationships/image" Target="media/image14.png"/><Relationship Id="rId41" Type="http://schemas.openxmlformats.org/officeDocument/2006/relationships/image" Target="media/image22.png"/><Relationship Id="rId85" Type="http://schemas.openxmlformats.org/officeDocument/2006/relationships/image" Target="media/image16.png"/><Relationship Id="rId44" Type="http://schemas.openxmlformats.org/officeDocument/2006/relationships/image" Target="media/image58.png"/><Relationship Id="rId88" Type="http://schemas.openxmlformats.org/officeDocument/2006/relationships/footer" Target="footer1.xml"/><Relationship Id="rId43" Type="http://schemas.openxmlformats.org/officeDocument/2006/relationships/image" Target="media/image44.png"/><Relationship Id="rId87" Type="http://schemas.openxmlformats.org/officeDocument/2006/relationships/image" Target="media/image60.png"/><Relationship Id="rId46" Type="http://schemas.openxmlformats.org/officeDocument/2006/relationships/image" Target="media/image11.png"/><Relationship Id="rId45" Type="http://schemas.openxmlformats.org/officeDocument/2006/relationships/image" Target="media/image15.png"/><Relationship Id="rId80" Type="http://schemas.openxmlformats.org/officeDocument/2006/relationships/image" Target="media/image61.png"/><Relationship Id="rId82" Type="http://schemas.openxmlformats.org/officeDocument/2006/relationships/image" Target="media/image49.png"/><Relationship Id="rId81" Type="http://schemas.openxmlformats.org/officeDocument/2006/relationships/image" Target="media/image67.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hyperlink" Target="https://docs.google.com/document/d/13-J2OxlnY7ua8GDonX3HAF-xGdoMYwftT9tFHiEX4H0/edit#" TargetMode="External"/><Relationship Id="rId48" Type="http://schemas.openxmlformats.org/officeDocument/2006/relationships/image" Target="media/image76.png"/><Relationship Id="rId47" Type="http://schemas.openxmlformats.org/officeDocument/2006/relationships/image" Target="media/image25.png"/><Relationship Id="rId49" Type="http://schemas.openxmlformats.org/officeDocument/2006/relationships/image" Target="media/image37.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customXml" Target="../customXML/item1.xml"/><Relationship Id="rId8" Type="http://schemas.microsoft.com/office/2011/relationships/commentsExtended" Target="commentsExtended.xml"/><Relationship Id="rId73" Type="http://schemas.openxmlformats.org/officeDocument/2006/relationships/image" Target="media/image77.png"/><Relationship Id="rId72" Type="http://schemas.openxmlformats.org/officeDocument/2006/relationships/image" Target="media/image31.png"/><Relationship Id="rId31" Type="http://schemas.openxmlformats.org/officeDocument/2006/relationships/image" Target="media/image12.png"/><Relationship Id="rId75" Type="http://schemas.openxmlformats.org/officeDocument/2006/relationships/image" Target="media/image46.png"/><Relationship Id="rId30" Type="http://schemas.openxmlformats.org/officeDocument/2006/relationships/image" Target="media/image73.png"/><Relationship Id="rId74" Type="http://schemas.openxmlformats.org/officeDocument/2006/relationships/image" Target="media/image39.png"/><Relationship Id="rId33" Type="http://schemas.openxmlformats.org/officeDocument/2006/relationships/image" Target="media/image32.png"/><Relationship Id="rId77" Type="http://schemas.openxmlformats.org/officeDocument/2006/relationships/image" Target="media/image75.png"/><Relationship Id="rId32" Type="http://schemas.openxmlformats.org/officeDocument/2006/relationships/image" Target="media/image33.png"/><Relationship Id="rId76" Type="http://schemas.openxmlformats.org/officeDocument/2006/relationships/image" Target="media/image2.png"/><Relationship Id="rId35" Type="http://schemas.openxmlformats.org/officeDocument/2006/relationships/image" Target="media/image17.png"/><Relationship Id="rId79" Type="http://schemas.openxmlformats.org/officeDocument/2006/relationships/image" Target="media/image51.png"/><Relationship Id="rId34" Type="http://schemas.openxmlformats.org/officeDocument/2006/relationships/image" Target="media/image43.png"/><Relationship Id="rId78" Type="http://schemas.openxmlformats.org/officeDocument/2006/relationships/image" Target="media/image7.png"/><Relationship Id="rId71" Type="http://schemas.openxmlformats.org/officeDocument/2006/relationships/image" Target="media/image59.png"/><Relationship Id="rId70" Type="http://schemas.openxmlformats.org/officeDocument/2006/relationships/image" Target="media/image35.png"/><Relationship Id="rId37" Type="http://schemas.openxmlformats.org/officeDocument/2006/relationships/image" Target="media/image52.png"/><Relationship Id="rId36" Type="http://schemas.openxmlformats.org/officeDocument/2006/relationships/image" Target="media/image4.png"/><Relationship Id="rId39" Type="http://schemas.openxmlformats.org/officeDocument/2006/relationships/image" Target="media/image6.png"/><Relationship Id="rId38" Type="http://schemas.openxmlformats.org/officeDocument/2006/relationships/image" Target="media/image40.png"/><Relationship Id="rId62" Type="http://schemas.openxmlformats.org/officeDocument/2006/relationships/image" Target="media/image3.png"/><Relationship Id="rId61" Type="http://schemas.openxmlformats.org/officeDocument/2006/relationships/image" Target="media/image29.png"/><Relationship Id="rId20" Type="http://schemas.openxmlformats.org/officeDocument/2006/relationships/image" Target="media/image71.png"/><Relationship Id="rId64" Type="http://schemas.openxmlformats.org/officeDocument/2006/relationships/image" Target="media/image1.png"/><Relationship Id="rId63" Type="http://schemas.openxmlformats.org/officeDocument/2006/relationships/image" Target="media/image38.png"/><Relationship Id="rId22" Type="http://schemas.openxmlformats.org/officeDocument/2006/relationships/image" Target="media/image28.png"/><Relationship Id="rId66" Type="http://schemas.openxmlformats.org/officeDocument/2006/relationships/image" Target="media/image57.png"/><Relationship Id="rId21" Type="http://schemas.openxmlformats.org/officeDocument/2006/relationships/image" Target="media/image70.png"/><Relationship Id="rId65" Type="http://schemas.openxmlformats.org/officeDocument/2006/relationships/image" Target="media/image50.png"/><Relationship Id="rId24" Type="http://schemas.openxmlformats.org/officeDocument/2006/relationships/image" Target="media/image48.png"/><Relationship Id="rId68" Type="http://schemas.openxmlformats.org/officeDocument/2006/relationships/image" Target="media/image72.png"/><Relationship Id="rId23" Type="http://schemas.openxmlformats.org/officeDocument/2006/relationships/image" Target="media/image56.png"/><Relationship Id="rId67" Type="http://schemas.openxmlformats.org/officeDocument/2006/relationships/image" Target="media/image62.png"/><Relationship Id="rId60" Type="http://schemas.openxmlformats.org/officeDocument/2006/relationships/image" Target="media/image41.png"/><Relationship Id="rId26" Type="http://schemas.openxmlformats.org/officeDocument/2006/relationships/image" Target="media/image42.png"/><Relationship Id="rId25" Type="http://schemas.openxmlformats.org/officeDocument/2006/relationships/image" Target="media/image24.png"/><Relationship Id="rId69" Type="http://schemas.openxmlformats.org/officeDocument/2006/relationships/image" Target="media/image36.png"/><Relationship Id="rId28" Type="http://schemas.openxmlformats.org/officeDocument/2006/relationships/image" Target="media/image21.png"/><Relationship Id="rId27" Type="http://schemas.openxmlformats.org/officeDocument/2006/relationships/image" Target="media/image45.png"/><Relationship Id="rId29" Type="http://schemas.openxmlformats.org/officeDocument/2006/relationships/image" Target="media/image5.png"/><Relationship Id="rId51" Type="http://schemas.openxmlformats.org/officeDocument/2006/relationships/image" Target="media/image18.png"/><Relationship Id="rId50" Type="http://schemas.openxmlformats.org/officeDocument/2006/relationships/image" Target="media/image55.png"/><Relationship Id="rId53" Type="http://schemas.openxmlformats.org/officeDocument/2006/relationships/image" Target="media/image30.png"/><Relationship Id="rId52" Type="http://schemas.openxmlformats.org/officeDocument/2006/relationships/image" Target="media/image9.png"/><Relationship Id="rId11" Type="http://schemas.openxmlformats.org/officeDocument/2006/relationships/image" Target="media/image68.png"/><Relationship Id="rId55" Type="http://schemas.openxmlformats.org/officeDocument/2006/relationships/image" Target="media/image54.png"/><Relationship Id="rId10" Type="http://schemas.openxmlformats.org/officeDocument/2006/relationships/image" Target="media/image63.png"/><Relationship Id="rId54" Type="http://schemas.openxmlformats.org/officeDocument/2006/relationships/image" Target="media/image19.png"/><Relationship Id="rId13" Type="http://schemas.openxmlformats.org/officeDocument/2006/relationships/image" Target="media/image69.png"/><Relationship Id="rId57" Type="http://schemas.openxmlformats.org/officeDocument/2006/relationships/image" Target="media/image20.png"/><Relationship Id="rId12" Type="http://schemas.openxmlformats.org/officeDocument/2006/relationships/image" Target="media/image65.png"/><Relationship Id="rId56" Type="http://schemas.openxmlformats.org/officeDocument/2006/relationships/image" Target="media/image47.png"/><Relationship Id="rId15" Type="http://schemas.openxmlformats.org/officeDocument/2006/relationships/image" Target="media/image78.png"/><Relationship Id="rId59" Type="http://schemas.openxmlformats.org/officeDocument/2006/relationships/image" Target="media/image64.png"/><Relationship Id="rId14" Type="http://schemas.openxmlformats.org/officeDocument/2006/relationships/image" Target="media/image23.png"/><Relationship Id="rId58" Type="http://schemas.openxmlformats.org/officeDocument/2006/relationships/image" Target="media/image10.png"/><Relationship Id="rId17" Type="http://schemas.openxmlformats.org/officeDocument/2006/relationships/image" Target="media/image66.png"/><Relationship Id="rId16" Type="http://schemas.openxmlformats.org/officeDocument/2006/relationships/image" Target="media/image26.png"/><Relationship Id="rId19" Type="http://schemas.openxmlformats.org/officeDocument/2006/relationships/image" Target="media/image34.png"/><Relationship Id="rId18" Type="http://schemas.openxmlformats.org/officeDocument/2006/relationships/image" Target="media/image13.png"/></Relationships>
</file>

<file path=word/_rels/fontTable.xml.rels><?xml version="1.0" encoding="UTF-8" standalone="yes"?><Relationships xmlns="http://schemas.openxmlformats.org/package/2006/relationships"><Relationship Id="rId1" Type="http://schemas.openxmlformats.org/officeDocument/2006/relationships/font" Target="fonts/CambriaMath-regular.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0CPvSL7VIuIoJisuGY3CeiN//Nw==">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</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2021-01-16T18:48:00Z</dcterms:created>
  <dc:creator>Elitsa Venchova</dc:creator>
</cp:coreProperties>
</file>